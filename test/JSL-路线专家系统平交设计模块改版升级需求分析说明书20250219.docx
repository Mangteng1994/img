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52DBF63">
      <w:pPr>
        <w:spacing w:line="360" w:lineRule="auto"/>
        <w:jc w:val="center"/>
        <w:rPr>
          <w:rFonts w:ascii="Times New Roman" w:hAnsi="Times New Roman" w:cs="Times New Roman"/>
          <w:b/>
          <w:sz w:val="36"/>
          <w:szCs w:val="36"/>
        </w:rPr>
      </w:pPr>
    </w:p>
    <w:p w14:paraId="01A511B0">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cs="Times New Roman"/>
          <w:b/>
          <w:sz w:val="36"/>
          <w:szCs w:val="36"/>
          <w:lang w:val="en-US" w:eastAsia="zh-CN"/>
        </w:rPr>
      </w:pPr>
      <w:r>
        <w:rPr>
          <w:rFonts w:hint="eastAsia" w:cs="Times New Roman"/>
          <w:b/>
          <w:sz w:val="36"/>
          <w:szCs w:val="36"/>
          <w:lang w:val="en-US" w:eastAsia="zh-CN"/>
        </w:rPr>
        <w:t>JSL-路线专家系统</w:t>
      </w:r>
    </w:p>
    <w:p w14:paraId="1406FA6C">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default" w:ascii="Times New Roman" w:hAnsi="Times New Roman" w:cs="Times New Roman"/>
          <w:b/>
          <w:sz w:val="36"/>
          <w:szCs w:val="36"/>
          <w:lang w:val="en-US"/>
        </w:rPr>
      </w:pPr>
      <w:r>
        <w:rPr>
          <w:rFonts w:hint="eastAsia" w:cs="Times New Roman"/>
          <w:b/>
          <w:sz w:val="36"/>
          <w:szCs w:val="36"/>
          <w:lang w:val="en-US" w:eastAsia="zh-CN"/>
        </w:rPr>
        <w:t>平交设计模块改版升级</w:t>
      </w:r>
    </w:p>
    <w:p w14:paraId="062EEC73">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ascii="Times New Roman" w:hAnsi="Times New Roman" w:eastAsia="黑体" w:cs="Times New Roman"/>
          <w:sz w:val="84"/>
          <w:szCs w:val="84"/>
        </w:rPr>
      </w:pPr>
    </w:p>
    <w:p w14:paraId="55313A81">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ascii="Times New Roman" w:hAnsi="Times New Roman" w:eastAsia="黑体" w:cs="Times New Roman"/>
          <w:sz w:val="84"/>
          <w:szCs w:val="84"/>
        </w:rPr>
      </w:pPr>
    </w:p>
    <w:p w14:paraId="3EE9195F">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ascii="Times New Roman" w:hAnsi="Times New Roman" w:eastAsia="黑体" w:cs="Times New Roman"/>
          <w:sz w:val="84"/>
          <w:szCs w:val="84"/>
        </w:rPr>
      </w:pPr>
      <w:r>
        <w:rPr>
          <w:rFonts w:hint="eastAsia" w:ascii="Times New Roman" w:hAnsi="Times New Roman" w:eastAsia="黑体" w:cs="Times New Roman"/>
          <w:sz w:val="84"/>
          <w:szCs w:val="84"/>
        </w:rPr>
        <w:t>需求</w:t>
      </w:r>
      <w:r>
        <w:rPr>
          <w:rFonts w:hint="eastAsia" w:eastAsia="黑体" w:cs="Times New Roman"/>
          <w:sz w:val="84"/>
          <w:szCs w:val="84"/>
          <w:lang w:val="en-US" w:eastAsia="zh-CN"/>
        </w:rPr>
        <w:t>分析</w:t>
      </w:r>
      <w:r>
        <w:rPr>
          <w:rFonts w:hint="eastAsia" w:ascii="Times New Roman" w:hAnsi="Times New Roman" w:eastAsia="黑体" w:cs="Times New Roman"/>
          <w:sz w:val="84"/>
          <w:szCs w:val="84"/>
        </w:rPr>
        <w:t>说明书</w:t>
      </w:r>
    </w:p>
    <w:p w14:paraId="7AFF4ED5">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ascii="Times New Roman" w:hAnsi="Times New Roman" w:cs="Times New Roman"/>
          <w:b/>
          <w:sz w:val="32"/>
          <w:szCs w:val="32"/>
          <w:highlight w:val="yellow"/>
        </w:rPr>
      </w:pPr>
      <w:r>
        <w:rPr>
          <w:rFonts w:hint="eastAsia" w:ascii="Times New Roman" w:hAnsi="Times New Roman" w:cs="Times New Roman"/>
          <w:b/>
          <w:sz w:val="32"/>
          <w:szCs w:val="32"/>
          <w:highlight w:val="yellow"/>
        </w:rPr>
        <w:t>（版本：</w:t>
      </w:r>
      <w:r>
        <w:rPr>
          <w:rFonts w:hint="eastAsia" w:cs="Times New Roman"/>
          <w:b/>
          <w:sz w:val="32"/>
          <w:szCs w:val="32"/>
          <w:highlight w:val="yellow"/>
          <w:lang w:val="en-US" w:eastAsia="zh-CN"/>
        </w:rPr>
        <w:t>0.1</w:t>
      </w:r>
      <w:r>
        <w:rPr>
          <w:rFonts w:hint="eastAsia" w:ascii="Times New Roman" w:hAnsi="Times New Roman" w:cs="Times New Roman"/>
          <w:b/>
          <w:sz w:val="32"/>
          <w:szCs w:val="32"/>
          <w:highlight w:val="yellow"/>
        </w:rPr>
        <w:t>）</w:t>
      </w:r>
    </w:p>
    <w:p w14:paraId="51B865FA">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ascii="Times New Roman" w:hAnsi="Times New Roman" w:cs="Times New Roman"/>
          <w:b/>
          <w:sz w:val="32"/>
          <w:szCs w:val="32"/>
        </w:rPr>
      </w:pPr>
    </w:p>
    <w:p w14:paraId="14822C30">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ascii="Times New Roman" w:hAnsi="Times New Roman" w:eastAsia="黑体" w:cs="Times New Roman"/>
          <w:sz w:val="84"/>
          <w:szCs w:val="84"/>
        </w:rPr>
      </w:pPr>
    </w:p>
    <w:p w14:paraId="583E0F7A">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ascii="Times New Roman" w:hAnsi="Times New Roman" w:eastAsia="黑体" w:cs="Times New Roman"/>
          <w:sz w:val="84"/>
          <w:szCs w:val="84"/>
        </w:rPr>
      </w:pPr>
    </w:p>
    <w:p w14:paraId="3C5FE43A">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ascii="Times New Roman" w:hAnsi="Times New Roman" w:eastAsia="黑体" w:cs="Times New Roman"/>
          <w:sz w:val="84"/>
          <w:szCs w:val="84"/>
        </w:rPr>
      </w:pPr>
    </w:p>
    <w:p w14:paraId="7B6DFFDF">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ascii="Times New Roman" w:hAnsi="Times New Roman" w:cs="Times New Roman"/>
          <w:b/>
          <w:sz w:val="32"/>
          <w:szCs w:val="32"/>
        </w:rPr>
      </w:pPr>
    </w:p>
    <w:p w14:paraId="4739E56A">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ascii="Times New Roman" w:hAnsi="Times New Roman" w:cs="Times New Roman"/>
          <w:b/>
          <w:sz w:val="32"/>
          <w:szCs w:val="32"/>
        </w:rPr>
      </w:pPr>
    </w:p>
    <w:p w14:paraId="5C5C6E63">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ascii="Times New Roman" w:hAnsi="Times New Roman" w:cs="Times New Roman"/>
          <w:b/>
          <w:sz w:val="32"/>
          <w:szCs w:val="32"/>
        </w:rPr>
      </w:pPr>
      <w:r>
        <w:rPr>
          <w:rFonts w:hint="eastAsia" w:ascii="Times New Roman" w:hAnsi="Times New Roman" w:cs="Times New Roman"/>
          <w:b/>
          <w:sz w:val="32"/>
          <w:szCs w:val="32"/>
        </w:rPr>
        <w:t>中交第二公路勘察设计研究院有限公司</w:t>
      </w:r>
    </w:p>
    <w:p w14:paraId="798BCDA4">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imes New Roman" w:hAnsi="Times New Roman" w:cs="Times New Roman"/>
          <w:b/>
          <w:sz w:val="32"/>
          <w:szCs w:val="32"/>
        </w:rPr>
      </w:pPr>
      <w:r>
        <w:rPr>
          <w:rFonts w:hint="eastAsia" w:ascii="Times New Roman" w:hAnsi="Times New Roman" w:cs="Times New Roman"/>
          <w:b/>
          <w:sz w:val="32"/>
          <w:szCs w:val="32"/>
        </w:rPr>
        <w:t>金思路科技分公司</w:t>
      </w:r>
    </w:p>
    <w:p w14:paraId="1F447939">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imes New Roman" w:hAnsi="Times New Roman" w:cs="Times New Roman"/>
          <w:b/>
          <w:sz w:val="32"/>
          <w:szCs w:val="32"/>
          <w:highlight w:val="yellow"/>
        </w:rPr>
      </w:pPr>
      <w:r>
        <w:rPr>
          <w:rFonts w:hint="eastAsia" w:ascii="Times New Roman" w:hAnsi="Times New Roman" w:cs="Times New Roman"/>
          <w:b/>
          <w:sz w:val="32"/>
          <w:szCs w:val="32"/>
          <w:highlight w:val="yellow"/>
        </w:rPr>
        <w:t>20</w:t>
      </w:r>
      <w:r>
        <w:rPr>
          <w:rFonts w:ascii="Times New Roman" w:hAnsi="Times New Roman" w:cs="Times New Roman"/>
          <w:b/>
          <w:sz w:val="32"/>
          <w:szCs w:val="32"/>
          <w:highlight w:val="yellow"/>
        </w:rPr>
        <w:t>2</w:t>
      </w:r>
      <w:r>
        <w:rPr>
          <w:rFonts w:hint="eastAsia" w:cs="Times New Roman"/>
          <w:b/>
          <w:sz w:val="32"/>
          <w:szCs w:val="32"/>
          <w:highlight w:val="yellow"/>
          <w:lang w:val="en-US" w:eastAsia="zh-CN"/>
        </w:rPr>
        <w:t>5</w:t>
      </w:r>
      <w:r>
        <w:rPr>
          <w:rFonts w:hint="eastAsia" w:ascii="Times New Roman" w:hAnsi="Times New Roman" w:cs="Times New Roman"/>
          <w:b/>
          <w:sz w:val="32"/>
          <w:szCs w:val="32"/>
          <w:highlight w:val="yellow"/>
        </w:rPr>
        <w:t>年</w:t>
      </w:r>
      <w:r>
        <w:rPr>
          <w:rFonts w:hint="eastAsia" w:cs="Times New Roman"/>
          <w:b/>
          <w:sz w:val="32"/>
          <w:szCs w:val="32"/>
          <w:highlight w:val="yellow"/>
          <w:lang w:val="en-US" w:eastAsia="zh-CN"/>
        </w:rPr>
        <w:t>1</w:t>
      </w:r>
      <w:r>
        <w:rPr>
          <w:rFonts w:hint="eastAsia" w:ascii="Times New Roman" w:hAnsi="Times New Roman" w:cs="Times New Roman"/>
          <w:b/>
          <w:sz w:val="32"/>
          <w:szCs w:val="32"/>
          <w:highlight w:val="yellow"/>
        </w:rPr>
        <w:t>月</w:t>
      </w:r>
      <w:r>
        <w:rPr>
          <w:rFonts w:hint="eastAsia" w:cs="Times New Roman"/>
          <w:b/>
          <w:sz w:val="32"/>
          <w:szCs w:val="32"/>
          <w:highlight w:val="yellow"/>
          <w:lang w:val="en-US" w:eastAsia="zh-CN"/>
        </w:rPr>
        <w:t>21</w:t>
      </w:r>
      <w:r>
        <w:rPr>
          <w:rFonts w:hint="eastAsia" w:ascii="Times New Roman" w:hAnsi="Times New Roman" w:cs="Times New Roman"/>
          <w:b/>
          <w:sz w:val="32"/>
          <w:szCs w:val="32"/>
          <w:highlight w:val="yellow"/>
        </w:rPr>
        <w:t>日</w:t>
      </w:r>
    </w:p>
    <w:p w14:paraId="7A0726F8">
      <w:pPr>
        <w:pStyle w:val="34"/>
        <w:bidi w:val="0"/>
        <w:rPr>
          <w:rFonts w:hint="eastAsia"/>
        </w:rPr>
      </w:pPr>
      <w:r>
        <w:rPr>
          <w:rFonts w:hint="eastAsia"/>
        </w:rPr>
        <w:br w:type="page"/>
      </w:r>
    </w:p>
    <w:tbl>
      <w:tblPr>
        <w:tblStyle w:val="25"/>
        <w:tblW w:w="81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79"/>
        <w:gridCol w:w="1652"/>
        <w:gridCol w:w="4391"/>
      </w:tblGrid>
      <w:tr w14:paraId="1CA1BA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jc w:val="center"/>
        </w:trPr>
        <w:tc>
          <w:tcPr>
            <w:tcW w:w="2079" w:type="dxa"/>
            <w:vMerge w:val="restart"/>
          </w:tcPr>
          <w:p w14:paraId="696F330B">
            <w:pPr>
              <w:pStyle w:val="34"/>
              <w:bidi w:val="0"/>
            </w:pPr>
            <w:bookmarkStart w:id="0" w:name="_Toc10859"/>
            <w:r>
              <w:rPr>
                <w:rFonts w:hint="eastAsia"/>
              </w:rPr>
              <w:t>文档状态：</w:t>
            </w:r>
          </w:p>
          <w:p w14:paraId="7869DF95">
            <w:pPr>
              <w:pStyle w:val="34"/>
              <w:bidi w:val="0"/>
            </w:pPr>
            <w:r>
              <w:t xml:space="preserve">[  ] </w:t>
            </w:r>
            <w:r>
              <w:rPr>
                <w:rFonts w:hint="eastAsia"/>
              </w:rPr>
              <w:t>草稿</w:t>
            </w:r>
          </w:p>
          <w:p w14:paraId="4D0F6025">
            <w:pPr>
              <w:pStyle w:val="34"/>
              <w:bidi w:val="0"/>
            </w:pPr>
            <w:r>
              <w:t xml:space="preserve">[  ] </w:t>
            </w:r>
            <w:r>
              <w:rPr>
                <w:rFonts w:hint="eastAsia"/>
              </w:rPr>
              <w:t>正式发布</w:t>
            </w:r>
          </w:p>
          <w:p w14:paraId="09749F30">
            <w:pPr>
              <w:pStyle w:val="34"/>
              <w:bidi w:val="0"/>
            </w:pPr>
            <w:r>
              <w:t>[</w:t>
            </w:r>
            <w:r>
              <w:rPr>
                <w:rFonts w:hint="eastAsia"/>
              </w:rPr>
              <w:t>√</w:t>
            </w:r>
            <w:r>
              <w:t xml:space="preserve">] </w:t>
            </w:r>
            <w:r>
              <w:rPr>
                <w:rFonts w:hint="eastAsia"/>
              </w:rPr>
              <w:t>正在修改</w:t>
            </w:r>
          </w:p>
        </w:tc>
        <w:tc>
          <w:tcPr>
            <w:tcW w:w="1652" w:type="dxa"/>
          </w:tcPr>
          <w:p w14:paraId="6E0E3E47">
            <w:pPr>
              <w:pStyle w:val="34"/>
              <w:bidi w:val="0"/>
            </w:pPr>
            <w:r>
              <w:rPr>
                <w:rFonts w:hint="eastAsia"/>
              </w:rPr>
              <w:t>文档标识：</w:t>
            </w:r>
          </w:p>
        </w:tc>
        <w:tc>
          <w:tcPr>
            <w:tcW w:w="4391" w:type="dxa"/>
          </w:tcPr>
          <w:p w14:paraId="66D4D7BE">
            <w:pPr>
              <w:pStyle w:val="34"/>
              <w:bidi w:val="0"/>
            </w:pPr>
          </w:p>
        </w:tc>
      </w:tr>
      <w:tr w14:paraId="00D8AE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jc w:val="center"/>
        </w:trPr>
        <w:tc>
          <w:tcPr>
            <w:tcW w:w="2079" w:type="dxa"/>
            <w:vMerge w:val="continue"/>
          </w:tcPr>
          <w:p w14:paraId="680AFDD8">
            <w:pPr>
              <w:pStyle w:val="34"/>
              <w:bidi w:val="0"/>
            </w:pPr>
          </w:p>
        </w:tc>
        <w:tc>
          <w:tcPr>
            <w:tcW w:w="1652" w:type="dxa"/>
          </w:tcPr>
          <w:p w14:paraId="7F22CACA">
            <w:pPr>
              <w:pStyle w:val="34"/>
              <w:bidi w:val="0"/>
            </w:pPr>
            <w:r>
              <w:rPr>
                <w:rFonts w:hint="eastAsia"/>
              </w:rPr>
              <w:t>当前版本：</w:t>
            </w:r>
          </w:p>
        </w:tc>
        <w:tc>
          <w:tcPr>
            <w:tcW w:w="4391" w:type="dxa"/>
          </w:tcPr>
          <w:p w14:paraId="7A0D8608">
            <w:pPr>
              <w:pStyle w:val="34"/>
              <w:bidi w:val="0"/>
              <w:rPr>
                <w:rFonts w:hint="default"/>
                <w:lang w:val="en-US" w:eastAsia="zh-CN"/>
              </w:rPr>
            </w:pPr>
            <w:r>
              <w:t>V</w:t>
            </w:r>
            <w:r>
              <w:rPr>
                <w:rFonts w:hint="eastAsia"/>
                <w:lang w:val="en-US" w:eastAsia="zh-CN"/>
              </w:rPr>
              <w:t>0.1</w:t>
            </w:r>
          </w:p>
        </w:tc>
      </w:tr>
      <w:tr w14:paraId="0C84D7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9" w:type="dxa"/>
            <w:vMerge w:val="continue"/>
          </w:tcPr>
          <w:p w14:paraId="3023598D">
            <w:pPr>
              <w:pStyle w:val="34"/>
              <w:bidi w:val="0"/>
            </w:pPr>
          </w:p>
        </w:tc>
        <w:tc>
          <w:tcPr>
            <w:tcW w:w="1652" w:type="dxa"/>
          </w:tcPr>
          <w:p w14:paraId="6AEC01C9">
            <w:pPr>
              <w:pStyle w:val="34"/>
              <w:bidi w:val="0"/>
            </w:pPr>
            <w:r>
              <w:rPr>
                <w:rFonts w:hint="eastAsia"/>
              </w:rPr>
              <w:t>作者：</w:t>
            </w:r>
          </w:p>
        </w:tc>
        <w:tc>
          <w:tcPr>
            <w:tcW w:w="4391" w:type="dxa"/>
          </w:tcPr>
          <w:p w14:paraId="4CE26F1D">
            <w:pPr>
              <w:pStyle w:val="34"/>
              <w:bidi w:val="0"/>
              <w:rPr>
                <w:rFonts w:hint="eastAsia"/>
                <w:lang w:eastAsia="zh-CN"/>
              </w:rPr>
            </w:pPr>
            <w:r>
              <w:rPr>
                <w:rFonts w:hint="eastAsia"/>
                <w:lang w:val="en-US" w:eastAsia="zh-CN"/>
              </w:rPr>
              <w:t>刘玉峰</w:t>
            </w:r>
          </w:p>
        </w:tc>
      </w:tr>
      <w:tr w14:paraId="5B6E6D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9" w:type="dxa"/>
            <w:vMerge w:val="continue"/>
          </w:tcPr>
          <w:p w14:paraId="1C353616">
            <w:pPr>
              <w:pStyle w:val="34"/>
              <w:bidi w:val="0"/>
            </w:pPr>
          </w:p>
        </w:tc>
        <w:tc>
          <w:tcPr>
            <w:tcW w:w="1652" w:type="dxa"/>
          </w:tcPr>
          <w:p w14:paraId="6AC4D8C3">
            <w:pPr>
              <w:pStyle w:val="34"/>
              <w:bidi w:val="0"/>
            </w:pPr>
            <w:r>
              <w:rPr>
                <w:rFonts w:hint="eastAsia"/>
              </w:rPr>
              <w:t>完成日期：</w:t>
            </w:r>
          </w:p>
        </w:tc>
        <w:tc>
          <w:tcPr>
            <w:tcW w:w="4391" w:type="dxa"/>
          </w:tcPr>
          <w:p w14:paraId="6E868807">
            <w:pPr>
              <w:pStyle w:val="34"/>
              <w:bidi w:val="0"/>
            </w:pPr>
          </w:p>
        </w:tc>
      </w:tr>
      <w:tr w14:paraId="613F6D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9" w:type="dxa"/>
            <w:vMerge w:val="continue"/>
          </w:tcPr>
          <w:p w14:paraId="026076D8">
            <w:pPr>
              <w:pStyle w:val="34"/>
              <w:bidi w:val="0"/>
            </w:pPr>
          </w:p>
        </w:tc>
        <w:tc>
          <w:tcPr>
            <w:tcW w:w="1652" w:type="dxa"/>
          </w:tcPr>
          <w:p w14:paraId="7BD2E2F2">
            <w:pPr>
              <w:pStyle w:val="34"/>
              <w:bidi w:val="0"/>
            </w:pPr>
            <w:r>
              <w:rPr>
                <w:rFonts w:hint="eastAsia"/>
              </w:rPr>
              <w:t>审批：</w:t>
            </w:r>
          </w:p>
        </w:tc>
        <w:tc>
          <w:tcPr>
            <w:tcW w:w="4391" w:type="dxa"/>
          </w:tcPr>
          <w:p w14:paraId="5788EDEB">
            <w:pPr>
              <w:pStyle w:val="34"/>
              <w:bidi w:val="0"/>
            </w:pPr>
          </w:p>
        </w:tc>
      </w:tr>
      <w:tr w14:paraId="0F066F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9" w:type="dxa"/>
            <w:vMerge w:val="continue"/>
          </w:tcPr>
          <w:p w14:paraId="6CF7F218">
            <w:pPr>
              <w:pStyle w:val="34"/>
              <w:bidi w:val="0"/>
            </w:pPr>
          </w:p>
        </w:tc>
        <w:tc>
          <w:tcPr>
            <w:tcW w:w="1652" w:type="dxa"/>
          </w:tcPr>
          <w:p w14:paraId="43C2FBF4">
            <w:pPr>
              <w:pStyle w:val="34"/>
              <w:bidi w:val="0"/>
            </w:pPr>
            <w:r>
              <w:rPr>
                <w:rFonts w:hint="eastAsia"/>
              </w:rPr>
              <w:t>审批日期</w:t>
            </w:r>
          </w:p>
        </w:tc>
        <w:tc>
          <w:tcPr>
            <w:tcW w:w="4391" w:type="dxa"/>
          </w:tcPr>
          <w:p w14:paraId="6CB6504B">
            <w:pPr>
              <w:pStyle w:val="34"/>
              <w:bidi w:val="0"/>
            </w:pPr>
          </w:p>
        </w:tc>
      </w:tr>
      <w:tr w14:paraId="29D6D0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9" w:type="dxa"/>
            <w:vMerge w:val="continue"/>
          </w:tcPr>
          <w:p w14:paraId="649DB542">
            <w:pPr>
              <w:pStyle w:val="34"/>
              <w:bidi w:val="0"/>
            </w:pPr>
          </w:p>
        </w:tc>
        <w:tc>
          <w:tcPr>
            <w:tcW w:w="1652" w:type="dxa"/>
          </w:tcPr>
          <w:p w14:paraId="6EC7898A">
            <w:pPr>
              <w:pStyle w:val="34"/>
              <w:bidi w:val="0"/>
            </w:pPr>
            <w:r>
              <w:rPr>
                <w:rFonts w:hint="eastAsia"/>
              </w:rPr>
              <w:t>发布日期</w:t>
            </w:r>
          </w:p>
        </w:tc>
        <w:tc>
          <w:tcPr>
            <w:tcW w:w="4391" w:type="dxa"/>
          </w:tcPr>
          <w:p w14:paraId="75FC64B0">
            <w:pPr>
              <w:pStyle w:val="34"/>
              <w:bidi w:val="0"/>
            </w:pPr>
          </w:p>
        </w:tc>
      </w:tr>
    </w:tbl>
    <w:p w14:paraId="166D8082">
      <w:pPr>
        <w:pStyle w:val="34"/>
        <w:bidi w:val="0"/>
      </w:pPr>
      <w:r>
        <w:rPr>
          <w:rFonts w:hint="eastAsia"/>
        </w:rPr>
        <w:t>版</w:t>
      </w:r>
      <w:r>
        <w:t xml:space="preserve"> </w:t>
      </w:r>
      <w:r>
        <w:rPr>
          <w:rFonts w:hint="eastAsia"/>
        </w:rPr>
        <w:t>本</w:t>
      </w:r>
      <w:r>
        <w:t xml:space="preserve"> </w:t>
      </w:r>
      <w:r>
        <w:rPr>
          <w:rFonts w:hint="eastAsia"/>
        </w:rPr>
        <w:t>历</w:t>
      </w:r>
      <w:r>
        <w:t xml:space="preserve"> </w:t>
      </w:r>
      <w:r>
        <w:rPr>
          <w:rFonts w:hint="eastAsia"/>
        </w:rPr>
        <w:t>史</w:t>
      </w:r>
    </w:p>
    <w:tbl>
      <w:tblPr>
        <w:tblStyle w:val="25"/>
        <w:tblW w:w="780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4"/>
        <w:gridCol w:w="854"/>
        <w:gridCol w:w="854"/>
        <w:gridCol w:w="1319"/>
        <w:gridCol w:w="1087"/>
        <w:gridCol w:w="1087"/>
        <w:gridCol w:w="1752"/>
      </w:tblGrid>
      <w:tr w14:paraId="383F4A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jc w:val="center"/>
        </w:trPr>
        <w:tc>
          <w:tcPr>
            <w:tcW w:w="854" w:type="dxa"/>
            <w:vAlign w:val="center"/>
          </w:tcPr>
          <w:p w14:paraId="35AD7674">
            <w:pPr>
              <w:pStyle w:val="34"/>
              <w:bidi w:val="0"/>
            </w:pPr>
            <w:r>
              <w:rPr>
                <w:rFonts w:hint="eastAsia"/>
              </w:rPr>
              <w:t>序号</w:t>
            </w:r>
          </w:p>
        </w:tc>
        <w:tc>
          <w:tcPr>
            <w:tcW w:w="854" w:type="dxa"/>
            <w:vAlign w:val="center"/>
          </w:tcPr>
          <w:p w14:paraId="12284D29">
            <w:pPr>
              <w:pStyle w:val="34"/>
              <w:bidi w:val="0"/>
            </w:pPr>
            <w:r>
              <w:rPr>
                <w:rFonts w:hint="eastAsia"/>
              </w:rPr>
              <w:t>版本</w:t>
            </w:r>
          </w:p>
        </w:tc>
        <w:tc>
          <w:tcPr>
            <w:tcW w:w="854" w:type="dxa"/>
            <w:vAlign w:val="center"/>
          </w:tcPr>
          <w:p w14:paraId="5F7F31D4">
            <w:pPr>
              <w:pStyle w:val="34"/>
              <w:bidi w:val="0"/>
            </w:pPr>
            <w:r>
              <w:rPr>
                <w:rFonts w:hint="eastAsia"/>
              </w:rPr>
              <w:t>状态</w:t>
            </w:r>
          </w:p>
        </w:tc>
        <w:tc>
          <w:tcPr>
            <w:tcW w:w="1319" w:type="dxa"/>
            <w:vAlign w:val="center"/>
          </w:tcPr>
          <w:p w14:paraId="4D972B98">
            <w:pPr>
              <w:pStyle w:val="34"/>
              <w:bidi w:val="0"/>
            </w:pPr>
            <w:r>
              <w:rPr>
                <w:rFonts w:hint="eastAsia"/>
              </w:rPr>
              <w:t>修改时间</w:t>
            </w:r>
          </w:p>
        </w:tc>
        <w:tc>
          <w:tcPr>
            <w:tcW w:w="1087" w:type="dxa"/>
            <w:vAlign w:val="center"/>
          </w:tcPr>
          <w:p w14:paraId="1823BE05">
            <w:pPr>
              <w:pStyle w:val="34"/>
              <w:bidi w:val="0"/>
            </w:pPr>
            <w:r>
              <w:rPr>
                <w:rFonts w:hint="eastAsia"/>
              </w:rPr>
              <w:t>修改人</w:t>
            </w:r>
          </w:p>
        </w:tc>
        <w:tc>
          <w:tcPr>
            <w:tcW w:w="1087" w:type="dxa"/>
            <w:vAlign w:val="center"/>
          </w:tcPr>
          <w:p w14:paraId="6A04F70C">
            <w:pPr>
              <w:pStyle w:val="34"/>
              <w:bidi w:val="0"/>
            </w:pPr>
            <w:r>
              <w:rPr>
                <w:rFonts w:hint="eastAsia"/>
              </w:rPr>
              <w:t>批准人</w:t>
            </w:r>
          </w:p>
        </w:tc>
        <w:tc>
          <w:tcPr>
            <w:tcW w:w="1752" w:type="dxa"/>
            <w:vAlign w:val="center"/>
          </w:tcPr>
          <w:p w14:paraId="7E5A7FEC">
            <w:pPr>
              <w:pStyle w:val="34"/>
              <w:bidi w:val="0"/>
            </w:pPr>
            <w:r>
              <w:rPr>
                <w:rFonts w:hint="eastAsia"/>
              </w:rPr>
              <w:t>备注</w:t>
            </w:r>
          </w:p>
        </w:tc>
      </w:tr>
      <w:tr w14:paraId="116A27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jc w:val="center"/>
        </w:trPr>
        <w:tc>
          <w:tcPr>
            <w:tcW w:w="854" w:type="dxa"/>
            <w:vAlign w:val="center"/>
          </w:tcPr>
          <w:p w14:paraId="106C9C6E">
            <w:pPr>
              <w:pStyle w:val="34"/>
              <w:bidi w:val="0"/>
            </w:pPr>
            <w:r>
              <w:t>1</w:t>
            </w:r>
          </w:p>
        </w:tc>
        <w:tc>
          <w:tcPr>
            <w:tcW w:w="854" w:type="dxa"/>
            <w:vAlign w:val="center"/>
          </w:tcPr>
          <w:p w14:paraId="3E202243">
            <w:pPr>
              <w:pStyle w:val="34"/>
              <w:bidi w:val="0"/>
              <w:rPr>
                <w:rFonts w:hint="default"/>
                <w:lang w:val="en-US" w:eastAsia="zh-CN"/>
              </w:rPr>
            </w:pPr>
            <w:r>
              <w:rPr>
                <w:rFonts w:hint="eastAsia"/>
                <w:lang w:val="en-US" w:eastAsia="zh-CN"/>
              </w:rPr>
              <w:t>0.1</w:t>
            </w:r>
          </w:p>
        </w:tc>
        <w:tc>
          <w:tcPr>
            <w:tcW w:w="854" w:type="dxa"/>
            <w:vAlign w:val="center"/>
          </w:tcPr>
          <w:p w14:paraId="7AA733C1">
            <w:pPr>
              <w:pStyle w:val="34"/>
              <w:bidi w:val="0"/>
            </w:pPr>
            <w:r>
              <w:t>A</w:t>
            </w:r>
          </w:p>
        </w:tc>
        <w:tc>
          <w:tcPr>
            <w:tcW w:w="1319" w:type="dxa"/>
            <w:vAlign w:val="center"/>
          </w:tcPr>
          <w:p w14:paraId="522E0217">
            <w:pPr>
              <w:pStyle w:val="34"/>
              <w:bidi w:val="0"/>
              <w:rPr>
                <w:rFonts w:hint="default"/>
                <w:lang w:val="en-US" w:eastAsia="zh-CN"/>
              </w:rPr>
            </w:pPr>
            <w:r>
              <w:t>20</w:t>
            </w:r>
            <w:r>
              <w:rPr>
                <w:rFonts w:hint="eastAsia"/>
                <w:lang w:val="en-US" w:eastAsia="zh-CN"/>
              </w:rPr>
              <w:t>25</w:t>
            </w:r>
            <w:r>
              <w:t>-</w:t>
            </w:r>
            <w:r>
              <w:rPr>
                <w:rFonts w:hint="eastAsia"/>
                <w:lang w:val="en-US" w:eastAsia="zh-CN"/>
              </w:rPr>
              <w:t>1</w:t>
            </w:r>
            <w:r>
              <w:t>-</w:t>
            </w:r>
            <w:r>
              <w:rPr>
                <w:rFonts w:hint="eastAsia"/>
                <w:lang w:val="en-US" w:eastAsia="zh-CN"/>
              </w:rPr>
              <w:t>21</w:t>
            </w:r>
          </w:p>
        </w:tc>
        <w:tc>
          <w:tcPr>
            <w:tcW w:w="1087" w:type="dxa"/>
            <w:vAlign w:val="center"/>
          </w:tcPr>
          <w:p w14:paraId="2DA2A428">
            <w:pPr>
              <w:pStyle w:val="34"/>
              <w:bidi w:val="0"/>
              <w:rPr>
                <w:rFonts w:hint="default"/>
                <w:lang w:val="en-US" w:eastAsia="zh-CN"/>
              </w:rPr>
            </w:pPr>
            <w:r>
              <w:rPr>
                <w:rFonts w:hint="eastAsia"/>
                <w:lang w:val="en-US" w:eastAsia="zh-CN"/>
              </w:rPr>
              <w:t>刘玉峰</w:t>
            </w:r>
          </w:p>
        </w:tc>
        <w:tc>
          <w:tcPr>
            <w:tcW w:w="1087" w:type="dxa"/>
            <w:vAlign w:val="center"/>
          </w:tcPr>
          <w:p w14:paraId="25E08D75">
            <w:pPr>
              <w:pStyle w:val="34"/>
              <w:bidi w:val="0"/>
            </w:pPr>
          </w:p>
        </w:tc>
        <w:tc>
          <w:tcPr>
            <w:tcW w:w="1752" w:type="dxa"/>
            <w:vAlign w:val="center"/>
          </w:tcPr>
          <w:p w14:paraId="03AC53E0">
            <w:pPr>
              <w:pStyle w:val="34"/>
              <w:bidi w:val="0"/>
            </w:pPr>
            <w:r>
              <w:t>创建文档</w:t>
            </w:r>
          </w:p>
        </w:tc>
      </w:tr>
      <w:tr w14:paraId="263327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jc w:val="center"/>
        </w:trPr>
        <w:tc>
          <w:tcPr>
            <w:tcW w:w="854" w:type="dxa"/>
            <w:vAlign w:val="center"/>
          </w:tcPr>
          <w:p w14:paraId="5F5E0BE9">
            <w:pPr>
              <w:pStyle w:val="34"/>
              <w:bidi w:val="0"/>
            </w:pPr>
            <w:r>
              <w:t>2</w:t>
            </w:r>
          </w:p>
        </w:tc>
        <w:tc>
          <w:tcPr>
            <w:tcW w:w="854" w:type="dxa"/>
            <w:vAlign w:val="center"/>
          </w:tcPr>
          <w:p w14:paraId="21FFC983">
            <w:pPr>
              <w:pStyle w:val="34"/>
              <w:bidi w:val="0"/>
            </w:pPr>
          </w:p>
        </w:tc>
        <w:tc>
          <w:tcPr>
            <w:tcW w:w="854" w:type="dxa"/>
            <w:vAlign w:val="center"/>
          </w:tcPr>
          <w:p w14:paraId="29B09586">
            <w:pPr>
              <w:pStyle w:val="34"/>
              <w:bidi w:val="0"/>
            </w:pPr>
          </w:p>
        </w:tc>
        <w:tc>
          <w:tcPr>
            <w:tcW w:w="1319" w:type="dxa"/>
            <w:vAlign w:val="center"/>
          </w:tcPr>
          <w:p w14:paraId="1B4F29D5">
            <w:pPr>
              <w:pStyle w:val="34"/>
              <w:bidi w:val="0"/>
            </w:pPr>
          </w:p>
        </w:tc>
        <w:tc>
          <w:tcPr>
            <w:tcW w:w="1087" w:type="dxa"/>
            <w:vAlign w:val="center"/>
          </w:tcPr>
          <w:p w14:paraId="0833461C">
            <w:pPr>
              <w:pStyle w:val="34"/>
              <w:bidi w:val="0"/>
            </w:pPr>
          </w:p>
        </w:tc>
        <w:tc>
          <w:tcPr>
            <w:tcW w:w="1087" w:type="dxa"/>
            <w:vAlign w:val="center"/>
          </w:tcPr>
          <w:p w14:paraId="0EFA9A22">
            <w:pPr>
              <w:pStyle w:val="34"/>
              <w:bidi w:val="0"/>
            </w:pPr>
          </w:p>
        </w:tc>
        <w:tc>
          <w:tcPr>
            <w:tcW w:w="1752" w:type="dxa"/>
            <w:vAlign w:val="center"/>
          </w:tcPr>
          <w:p w14:paraId="38169BEA">
            <w:pPr>
              <w:pStyle w:val="34"/>
              <w:bidi w:val="0"/>
            </w:pPr>
          </w:p>
        </w:tc>
      </w:tr>
      <w:tr w14:paraId="0E9B73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jc w:val="center"/>
        </w:trPr>
        <w:tc>
          <w:tcPr>
            <w:tcW w:w="854" w:type="dxa"/>
            <w:vAlign w:val="center"/>
          </w:tcPr>
          <w:p w14:paraId="14F565A5">
            <w:pPr>
              <w:pStyle w:val="34"/>
              <w:bidi w:val="0"/>
            </w:pPr>
            <w:r>
              <w:t>3</w:t>
            </w:r>
          </w:p>
        </w:tc>
        <w:tc>
          <w:tcPr>
            <w:tcW w:w="854" w:type="dxa"/>
            <w:vAlign w:val="center"/>
          </w:tcPr>
          <w:p w14:paraId="4BEB0D5D">
            <w:pPr>
              <w:pStyle w:val="34"/>
              <w:bidi w:val="0"/>
            </w:pPr>
          </w:p>
        </w:tc>
        <w:tc>
          <w:tcPr>
            <w:tcW w:w="854" w:type="dxa"/>
            <w:vAlign w:val="center"/>
          </w:tcPr>
          <w:p w14:paraId="654F49F2">
            <w:pPr>
              <w:pStyle w:val="34"/>
              <w:bidi w:val="0"/>
            </w:pPr>
          </w:p>
        </w:tc>
        <w:tc>
          <w:tcPr>
            <w:tcW w:w="1319" w:type="dxa"/>
            <w:vAlign w:val="center"/>
          </w:tcPr>
          <w:p w14:paraId="19C8563B">
            <w:pPr>
              <w:pStyle w:val="34"/>
              <w:bidi w:val="0"/>
            </w:pPr>
          </w:p>
        </w:tc>
        <w:tc>
          <w:tcPr>
            <w:tcW w:w="1087" w:type="dxa"/>
            <w:vAlign w:val="center"/>
          </w:tcPr>
          <w:p w14:paraId="1C21831B">
            <w:pPr>
              <w:pStyle w:val="34"/>
              <w:bidi w:val="0"/>
            </w:pPr>
          </w:p>
        </w:tc>
        <w:tc>
          <w:tcPr>
            <w:tcW w:w="1087" w:type="dxa"/>
            <w:vAlign w:val="center"/>
          </w:tcPr>
          <w:p w14:paraId="06FAECCE">
            <w:pPr>
              <w:pStyle w:val="34"/>
              <w:bidi w:val="0"/>
            </w:pPr>
          </w:p>
        </w:tc>
        <w:tc>
          <w:tcPr>
            <w:tcW w:w="1752" w:type="dxa"/>
            <w:vAlign w:val="center"/>
          </w:tcPr>
          <w:p w14:paraId="5F4AA448">
            <w:pPr>
              <w:pStyle w:val="34"/>
              <w:bidi w:val="0"/>
            </w:pPr>
          </w:p>
        </w:tc>
      </w:tr>
    </w:tbl>
    <w:p w14:paraId="70847233">
      <w:pPr>
        <w:ind w:firstLine="420"/>
        <w:rPr>
          <w:rFonts w:cs="Times New Roman"/>
          <w:sz w:val="21"/>
          <w:szCs w:val="21"/>
        </w:rPr>
      </w:pPr>
      <w:r>
        <w:rPr>
          <w:rFonts w:hint="eastAsia" w:cs="Times New Roman"/>
          <w:sz w:val="21"/>
          <w:szCs w:val="21"/>
        </w:rPr>
        <w:t>（</w:t>
      </w:r>
      <w:r>
        <w:rPr>
          <w:rFonts w:cs="Times New Roman"/>
          <w:sz w:val="21"/>
          <w:szCs w:val="21"/>
        </w:rPr>
        <w:t>A-</w:t>
      </w:r>
      <w:r>
        <w:rPr>
          <w:rFonts w:hint="eastAsia" w:cs="Times New Roman"/>
          <w:sz w:val="21"/>
          <w:szCs w:val="21"/>
        </w:rPr>
        <w:t>添加，</w:t>
      </w:r>
      <w:r>
        <w:rPr>
          <w:rFonts w:cs="Times New Roman"/>
          <w:sz w:val="21"/>
          <w:szCs w:val="21"/>
        </w:rPr>
        <w:t>M-</w:t>
      </w:r>
      <w:r>
        <w:rPr>
          <w:rFonts w:hint="eastAsia" w:cs="Times New Roman"/>
          <w:sz w:val="21"/>
          <w:szCs w:val="21"/>
        </w:rPr>
        <w:t>修改，</w:t>
      </w:r>
      <w:r>
        <w:rPr>
          <w:rFonts w:cs="Times New Roman"/>
          <w:sz w:val="21"/>
          <w:szCs w:val="21"/>
        </w:rPr>
        <w:t>D-</w:t>
      </w:r>
      <w:r>
        <w:rPr>
          <w:rFonts w:hint="eastAsia" w:cs="Times New Roman"/>
          <w:sz w:val="21"/>
          <w:szCs w:val="21"/>
        </w:rPr>
        <w:t>删除）</w:t>
      </w:r>
    </w:p>
    <w:p w14:paraId="1663F192">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imes New Roman" w:hAnsi="Times New Roman" w:cs="Times New Roman"/>
          <w:b/>
          <w:sz w:val="32"/>
          <w:szCs w:val="32"/>
        </w:rPr>
        <w:sectPr>
          <w:headerReference r:id="rId5" w:type="default"/>
          <w:pgSz w:w="11906" w:h="16838"/>
          <w:pgMar w:top="1440" w:right="1800" w:bottom="1440" w:left="1800" w:header="851" w:footer="992" w:gutter="0"/>
          <w:cols w:space="425" w:num="1"/>
          <w:docGrid w:type="lines" w:linePitch="312" w:charSpace="0"/>
        </w:sectPr>
      </w:pPr>
    </w:p>
    <w:p w14:paraId="16F7721B">
      <w:pPr>
        <w:pStyle w:val="2"/>
        <w:bidi w:val="0"/>
      </w:pPr>
      <w:r>
        <w:rPr>
          <w:rFonts w:hint="eastAsia"/>
          <w:lang w:val="en-US" w:eastAsia="zh-CN"/>
        </w:rPr>
        <w:t>背景及目标</w:t>
      </w:r>
    </w:p>
    <w:p w14:paraId="7C7020A7">
      <w:pPr>
        <w:keepNext w:val="0"/>
        <w:keepLines w:val="0"/>
        <w:pageBreakBefore w:val="0"/>
        <w:widowControl w:val="0"/>
        <w:kinsoku/>
        <w:wordWrap/>
        <w:overflowPunct/>
        <w:topLinePunct w:val="0"/>
        <w:autoSpaceDE/>
        <w:autoSpaceDN/>
        <w:bidi w:val="0"/>
        <w:adjustRightInd/>
        <w:snapToGrid/>
        <w:spacing w:beforeAutospacing="0" w:afterAutospacing="0" w:line="360" w:lineRule="auto"/>
        <w:ind w:firstLine="480" w:firstLineChars="200"/>
        <w:textAlignment w:val="auto"/>
        <w:rPr>
          <w:rFonts w:hint="eastAsia" w:eastAsia="宋体"/>
          <w:b w:val="0"/>
          <w:bCs w:val="0"/>
          <w:sz w:val="24"/>
          <w:szCs w:val="24"/>
          <w:lang w:val="en-US" w:eastAsia="zh-CN"/>
        </w:rPr>
      </w:pPr>
      <w:r>
        <w:rPr>
          <w:rFonts w:hint="eastAsia" w:eastAsia="宋体"/>
          <w:b w:val="0"/>
          <w:bCs w:val="0"/>
          <w:sz w:val="24"/>
          <w:szCs w:val="24"/>
          <w:lang w:val="en-US" w:eastAsia="zh-CN"/>
        </w:rPr>
        <w:t>平面交叉</w:t>
      </w:r>
      <w:r>
        <w:rPr>
          <w:rFonts w:hint="eastAsia"/>
          <w:b w:val="0"/>
          <w:bCs w:val="0"/>
          <w:sz w:val="24"/>
          <w:szCs w:val="24"/>
          <w:lang w:val="en-US" w:eastAsia="zh-CN"/>
        </w:rPr>
        <w:t>是一级公路、二级公路、三级公路和四级</w:t>
      </w:r>
      <w:r>
        <w:rPr>
          <w:rFonts w:hint="eastAsia" w:eastAsia="宋体"/>
          <w:b w:val="0"/>
          <w:bCs w:val="0"/>
          <w:sz w:val="24"/>
          <w:szCs w:val="24"/>
          <w:lang w:val="en-US" w:eastAsia="zh-CN"/>
        </w:rPr>
        <w:t>公路</w:t>
      </w:r>
      <w:r>
        <w:rPr>
          <w:rFonts w:hint="eastAsia"/>
          <w:b w:val="0"/>
          <w:bCs w:val="0"/>
          <w:sz w:val="24"/>
          <w:szCs w:val="24"/>
          <w:lang w:val="en-US" w:eastAsia="zh-CN"/>
        </w:rPr>
        <w:t>以及主干路、次干路和支路等</w:t>
      </w:r>
      <w:r>
        <w:rPr>
          <w:rFonts w:hint="eastAsia" w:eastAsia="宋体"/>
          <w:b w:val="0"/>
          <w:bCs w:val="0"/>
          <w:sz w:val="24"/>
          <w:szCs w:val="24"/>
          <w:lang w:val="en-US" w:eastAsia="zh-CN"/>
        </w:rPr>
        <w:t>城市道路的</w:t>
      </w:r>
      <w:r>
        <w:rPr>
          <w:rFonts w:hint="eastAsia"/>
          <w:b w:val="0"/>
          <w:bCs w:val="0"/>
          <w:sz w:val="24"/>
          <w:szCs w:val="24"/>
          <w:lang w:val="en-US" w:eastAsia="zh-CN"/>
        </w:rPr>
        <w:t>重要组成部分。平面交叉设计是这些道路尤其是城市道路设计的主要内容。平面交叉设计主要解决出入交叉口的机动车、非机动车和行人的交通组织问题和交叉口的路面排水问题</w:t>
      </w:r>
      <w:r>
        <w:rPr>
          <w:rFonts w:hint="eastAsia" w:eastAsia="宋体"/>
          <w:b w:val="0"/>
          <w:bCs w:val="0"/>
          <w:sz w:val="24"/>
          <w:szCs w:val="24"/>
          <w:lang w:val="en-US" w:eastAsia="zh-CN"/>
        </w:rPr>
        <w:t>。</w:t>
      </w:r>
    </w:p>
    <w:p w14:paraId="7213DABD">
      <w:pPr>
        <w:keepNext w:val="0"/>
        <w:keepLines w:val="0"/>
        <w:pageBreakBefore w:val="0"/>
        <w:widowControl w:val="0"/>
        <w:kinsoku/>
        <w:wordWrap/>
        <w:overflowPunct/>
        <w:topLinePunct w:val="0"/>
        <w:autoSpaceDE/>
        <w:autoSpaceDN/>
        <w:bidi w:val="0"/>
        <w:adjustRightInd/>
        <w:snapToGrid/>
        <w:spacing w:beforeAutospacing="0" w:afterAutospacing="0" w:line="360" w:lineRule="auto"/>
        <w:ind w:firstLine="480" w:firstLineChars="200"/>
        <w:textAlignment w:val="auto"/>
        <w:rPr>
          <w:rFonts w:hint="eastAsia"/>
          <w:b w:val="0"/>
          <w:bCs w:val="0"/>
          <w:sz w:val="24"/>
          <w:szCs w:val="24"/>
          <w:lang w:val="en-US" w:eastAsia="zh-CN"/>
        </w:rPr>
      </w:pPr>
      <w:r>
        <w:rPr>
          <w:rFonts w:hint="eastAsia" w:eastAsia="宋体"/>
          <w:b w:val="0"/>
          <w:bCs w:val="0"/>
          <w:sz w:val="24"/>
          <w:szCs w:val="24"/>
          <w:lang w:val="en-US" w:eastAsia="zh-CN"/>
        </w:rPr>
        <w:t>我国道路建设</w:t>
      </w:r>
      <w:r>
        <w:rPr>
          <w:rFonts w:hint="eastAsia"/>
          <w:b w:val="0"/>
          <w:bCs w:val="0"/>
          <w:sz w:val="24"/>
          <w:szCs w:val="24"/>
          <w:lang w:val="en-US" w:eastAsia="zh-CN"/>
        </w:rPr>
        <w:t>经过</w:t>
      </w:r>
      <w:r>
        <w:rPr>
          <w:rFonts w:hint="eastAsia" w:eastAsia="宋体"/>
          <w:b w:val="0"/>
          <w:bCs w:val="0"/>
          <w:sz w:val="24"/>
          <w:szCs w:val="24"/>
          <w:lang w:val="en-US" w:eastAsia="zh-CN"/>
        </w:rPr>
        <w:t>30</w:t>
      </w:r>
      <w:r>
        <w:rPr>
          <w:rFonts w:hint="eastAsia"/>
          <w:b w:val="0"/>
          <w:bCs w:val="0"/>
          <w:sz w:val="24"/>
          <w:szCs w:val="24"/>
          <w:lang w:val="en-US" w:eastAsia="zh-CN"/>
        </w:rPr>
        <w:t>余</w:t>
      </w:r>
      <w:r>
        <w:rPr>
          <w:rFonts w:hint="eastAsia" w:eastAsia="宋体"/>
          <w:b w:val="0"/>
          <w:bCs w:val="0"/>
          <w:sz w:val="24"/>
          <w:szCs w:val="24"/>
          <w:lang w:val="en-US" w:eastAsia="zh-CN"/>
        </w:rPr>
        <w:t>年的高速发展，工程复杂度</w:t>
      </w:r>
      <w:r>
        <w:rPr>
          <w:rFonts w:hint="eastAsia"/>
          <w:b w:val="0"/>
          <w:bCs w:val="0"/>
          <w:sz w:val="24"/>
          <w:szCs w:val="24"/>
          <w:lang w:val="en-US" w:eastAsia="zh-CN"/>
        </w:rPr>
        <w:t>与设计要求大幅</w:t>
      </w:r>
      <w:r>
        <w:rPr>
          <w:rFonts w:hint="eastAsia" w:eastAsia="宋体"/>
          <w:b w:val="0"/>
          <w:bCs w:val="0"/>
          <w:sz w:val="24"/>
          <w:szCs w:val="24"/>
          <w:lang w:val="en-US" w:eastAsia="zh-CN"/>
        </w:rPr>
        <w:t>提升</w:t>
      </w:r>
      <w:r>
        <w:rPr>
          <w:rFonts w:hint="eastAsia"/>
          <w:b w:val="0"/>
          <w:bCs w:val="0"/>
          <w:sz w:val="24"/>
          <w:szCs w:val="24"/>
          <w:lang w:val="en-US" w:eastAsia="zh-CN"/>
        </w:rPr>
        <w:t>。</w:t>
      </w:r>
      <w:r>
        <w:rPr>
          <w:rFonts w:hint="eastAsia" w:eastAsia="宋体"/>
          <w:b w:val="0"/>
          <w:bCs w:val="0"/>
          <w:sz w:val="24"/>
          <w:szCs w:val="24"/>
          <w:lang w:val="en-US" w:eastAsia="zh-CN"/>
        </w:rPr>
        <w:t>传统</w:t>
      </w:r>
      <w:r>
        <w:rPr>
          <w:rFonts w:hint="eastAsia"/>
          <w:b w:val="0"/>
          <w:bCs w:val="0"/>
          <w:sz w:val="24"/>
          <w:szCs w:val="24"/>
          <w:lang w:val="en-US" w:eastAsia="zh-CN"/>
        </w:rPr>
        <w:t>平面交叉</w:t>
      </w:r>
      <w:r>
        <w:rPr>
          <w:rFonts w:hint="eastAsia" w:eastAsia="宋体"/>
          <w:b w:val="0"/>
          <w:bCs w:val="0"/>
          <w:sz w:val="24"/>
          <w:szCs w:val="24"/>
          <w:lang w:val="en-US" w:eastAsia="zh-CN"/>
        </w:rPr>
        <w:t>设计</w:t>
      </w:r>
      <w:r>
        <w:rPr>
          <w:rFonts w:hint="eastAsia"/>
          <w:b w:val="0"/>
          <w:bCs w:val="0"/>
          <w:sz w:val="24"/>
          <w:szCs w:val="24"/>
          <w:lang w:val="en-US" w:eastAsia="zh-CN"/>
        </w:rPr>
        <w:t>手段</w:t>
      </w:r>
      <w:r>
        <w:rPr>
          <w:rFonts w:hint="eastAsia" w:eastAsia="宋体"/>
          <w:b w:val="0"/>
          <w:bCs w:val="0"/>
          <w:sz w:val="24"/>
          <w:szCs w:val="24"/>
          <w:lang w:val="en-US" w:eastAsia="zh-CN"/>
        </w:rPr>
        <w:t>已难以满足</w:t>
      </w:r>
      <w:r>
        <w:rPr>
          <w:rFonts w:hint="eastAsia"/>
          <w:b w:val="0"/>
          <w:bCs w:val="0"/>
          <w:sz w:val="24"/>
          <w:szCs w:val="24"/>
          <w:lang w:val="en-US" w:eastAsia="zh-CN"/>
        </w:rPr>
        <w:t>目前道路设计高标准、高效率、高质量的发展</w:t>
      </w:r>
      <w:r>
        <w:rPr>
          <w:rFonts w:hint="eastAsia" w:eastAsia="宋体"/>
          <w:b w:val="0"/>
          <w:bCs w:val="0"/>
          <w:sz w:val="24"/>
          <w:szCs w:val="24"/>
          <w:lang w:val="en-US" w:eastAsia="zh-CN"/>
        </w:rPr>
        <w:t>要求。2023年9月《交通运输部关于推进公路数字化转型加快智慧公路建设发展的意见》（交公路发〔2023〕131号）</w:t>
      </w:r>
      <w:r>
        <w:rPr>
          <w:rFonts w:hint="eastAsia"/>
          <w:b w:val="0"/>
          <w:bCs w:val="0"/>
          <w:sz w:val="24"/>
          <w:szCs w:val="24"/>
          <w:lang w:val="en-US" w:eastAsia="zh-CN"/>
        </w:rPr>
        <w:t>明</w:t>
      </w:r>
      <w:r>
        <w:rPr>
          <w:rFonts w:hint="eastAsia" w:eastAsia="宋体"/>
          <w:b w:val="0"/>
          <w:bCs w:val="0"/>
          <w:sz w:val="24"/>
          <w:szCs w:val="24"/>
          <w:lang w:val="en-US" w:eastAsia="zh-CN"/>
        </w:rPr>
        <w:t>确提出</w:t>
      </w:r>
      <w:r>
        <w:rPr>
          <w:rFonts w:hint="eastAsia"/>
          <w:b w:val="0"/>
          <w:bCs w:val="0"/>
          <w:sz w:val="24"/>
          <w:szCs w:val="24"/>
          <w:lang w:val="en-US" w:eastAsia="zh-CN"/>
        </w:rPr>
        <w:t>“</w:t>
      </w:r>
      <w:r>
        <w:rPr>
          <w:rFonts w:hint="eastAsia" w:ascii="宋体" w:hAnsi="宋体" w:eastAsia="宋体" w:cs="宋体"/>
          <w:color w:val="333333"/>
        </w:rPr>
        <w:t>推进公路数字化设计</w:t>
      </w:r>
      <w:r>
        <w:rPr>
          <w:rFonts w:hint="eastAsia"/>
          <w:b w:val="0"/>
          <w:bCs w:val="0"/>
          <w:sz w:val="24"/>
          <w:szCs w:val="24"/>
          <w:lang w:val="en-US" w:eastAsia="zh-CN"/>
        </w:rPr>
        <w:t>”要求，实现“</w:t>
      </w:r>
      <w:r>
        <w:rPr>
          <w:rFonts w:hint="eastAsia" w:ascii="宋体" w:hAnsi="宋体" w:eastAsia="宋体" w:cs="宋体"/>
          <w:color w:val="333333"/>
        </w:rPr>
        <w:t>参数化设计</w:t>
      </w:r>
      <w:r>
        <w:rPr>
          <w:rFonts w:hint="eastAsia" w:ascii="宋体" w:hAnsi="宋体" w:cs="宋体"/>
          <w:color w:val="333333"/>
          <w:lang w:eastAsia="zh-CN"/>
        </w:rPr>
        <w:t>”</w:t>
      </w:r>
      <w:r>
        <w:rPr>
          <w:rFonts w:hint="eastAsia" w:ascii="宋体" w:hAnsi="宋体" w:eastAsia="宋体" w:cs="宋体"/>
          <w:color w:val="333333"/>
          <w:lang w:eastAsia="zh-CN"/>
        </w:rPr>
        <w:t>，</w:t>
      </w:r>
      <w:r>
        <w:rPr>
          <w:rFonts w:hint="eastAsia" w:ascii="宋体" w:hAnsi="宋体" w:eastAsia="宋体" w:cs="宋体"/>
          <w:color w:val="333333"/>
        </w:rPr>
        <w:t>通过精细化、智能化设计提高设计效率、降低工程造价</w:t>
      </w:r>
      <w:r>
        <w:rPr>
          <w:rFonts w:hint="eastAsia" w:eastAsia="宋体"/>
          <w:b w:val="0"/>
          <w:bCs w:val="0"/>
          <w:sz w:val="24"/>
          <w:szCs w:val="24"/>
          <w:lang w:val="en-US" w:eastAsia="zh-CN"/>
        </w:rPr>
        <w:t>。</w:t>
      </w:r>
      <w:r>
        <w:rPr>
          <w:rFonts w:hint="eastAsia"/>
          <w:b w:val="0"/>
          <w:bCs w:val="0"/>
          <w:sz w:val="24"/>
          <w:szCs w:val="24"/>
          <w:lang w:val="en-US" w:eastAsia="zh-CN"/>
        </w:rPr>
        <w:t>而目前的平面交叉设计中，无论是鸿业市政道路设计软件、EICAD还是纬地等软件的平交设计模块，手工工作量多，自动化程度低，更多的是以平交设计工具存在，而非平交设计系统。总之，现有软件未完全实现常规平交的数字化设计，设计效率较低。</w:t>
      </w:r>
    </w:p>
    <w:p w14:paraId="3C8A306D">
      <w:pPr>
        <w:keepNext w:val="0"/>
        <w:keepLines w:val="0"/>
        <w:pageBreakBefore w:val="0"/>
        <w:widowControl w:val="0"/>
        <w:kinsoku/>
        <w:wordWrap/>
        <w:overflowPunct/>
        <w:topLinePunct w:val="0"/>
        <w:autoSpaceDE/>
        <w:autoSpaceDN/>
        <w:bidi w:val="0"/>
        <w:adjustRightInd/>
        <w:snapToGrid/>
        <w:spacing w:beforeAutospacing="0" w:afterAutospacing="0" w:line="360" w:lineRule="auto"/>
        <w:ind w:firstLine="480" w:firstLineChars="200"/>
        <w:textAlignment w:val="auto"/>
        <w:rPr>
          <w:rFonts w:hint="eastAsia"/>
          <w:b w:val="0"/>
          <w:bCs w:val="0"/>
          <w:sz w:val="24"/>
          <w:szCs w:val="24"/>
          <w:lang w:val="en-US" w:eastAsia="zh-CN"/>
        </w:rPr>
      </w:pPr>
      <w:r>
        <w:rPr>
          <w:rFonts w:hint="eastAsia" w:eastAsia="宋体"/>
          <w:b w:val="0"/>
          <w:bCs w:val="0"/>
          <w:sz w:val="24"/>
          <w:szCs w:val="24"/>
          <w:lang w:val="en-US" w:eastAsia="zh-CN"/>
        </w:rPr>
        <w:t>JSL-路线专家系统于2011年1月开始研发，2013年9月发布第一版，未包含平交设计模块。</w:t>
      </w:r>
      <w:r>
        <w:rPr>
          <w:rFonts w:hint="eastAsia" w:eastAsia="Times New Roman"/>
          <w:b w:val="0"/>
          <w:bCs w:val="0"/>
          <w:sz w:val="24"/>
          <w:szCs w:val="24"/>
        </w:rPr>
        <w:t>2014年</w:t>
      </w:r>
      <w:r>
        <w:rPr>
          <w:rFonts w:hint="eastAsia" w:eastAsia="宋体"/>
          <w:b w:val="0"/>
          <w:bCs w:val="0"/>
          <w:sz w:val="24"/>
          <w:szCs w:val="24"/>
          <w:lang w:eastAsia="zh-CN"/>
        </w:rPr>
        <w:t>，</w:t>
      </w:r>
      <w:r>
        <w:rPr>
          <w:rFonts w:hint="eastAsia" w:eastAsia="宋体"/>
          <w:b w:val="0"/>
          <w:bCs w:val="0"/>
          <w:sz w:val="24"/>
          <w:szCs w:val="24"/>
          <w:lang w:val="en-US" w:eastAsia="zh-CN"/>
        </w:rPr>
        <w:t>公司</w:t>
      </w:r>
      <w:r>
        <w:rPr>
          <w:rFonts w:hint="eastAsia" w:eastAsia="Times New Roman"/>
          <w:b w:val="0"/>
          <w:bCs w:val="0"/>
          <w:sz w:val="24"/>
          <w:szCs w:val="24"/>
        </w:rPr>
        <w:t>立项道路平面交叉设计系统</w:t>
      </w:r>
      <w:r>
        <w:rPr>
          <w:rFonts w:hint="eastAsia" w:eastAsia="宋体"/>
          <w:b w:val="0"/>
          <w:bCs w:val="0"/>
          <w:sz w:val="24"/>
          <w:szCs w:val="24"/>
          <w:lang w:eastAsia="zh-CN"/>
        </w:rPr>
        <w:t>，</w:t>
      </w:r>
      <w:r>
        <w:rPr>
          <w:rFonts w:hint="eastAsia" w:eastAsia="宋体"/>
          <w:b w:val="0"/>
          <w:bCs w:val="0"/>
          <w:sz w:val="24"/>
          <w:szCs w:val="24"/>
          <w:lang w:val="en-US" w:eastAsia="zh-CN"/>
        </w:rPr>
        <w:t>于2018年研发完成，集成</w:t>
      </w:r>
      <w:r>
        <w:rPr>
          <w:rFonts w:hint="eastAsia" w:eastAsia="宋体"/>
          <w:b w:val="0"/>
          <w:bCs w:val="0"/>
          <w:sz w:val="24"/>
          <w:szCs w:val="24"/>
          <w:lang w:eastAsia="zh-CN"/>
        </w:rPr>
        <w:t>为</w:t>
      </w:r>
      <w:r>
        <w:rPr>
          <w:rFonts w:hint="eastAsia"/>
          <w:b w:val="0"/>
          <w:bCs w:val="0"/>
          <w:sz w:val="24"/>
          <w:szCs w:val="24"/>
          <w:lang w:val="en-US" w:eastAsia="zh-CN"/>
        </w:rPr>
        <w:t>JSL-路线专家系统的</w:t>
      </w:r>
      <w:r>
        <w:rPr>
          <w:rFonts w:hint="eastAsia" w:eastAsia="宋体"/>
          <w:b w:val="0"/>
          <w:bCs w:val="0"/>
          <w:sz w:val="24"/>
          <w:szCs w:val="24"/>
          <w:lang w:eastAsia="zh-CN"/>
        </w:rPr>
        <w:t>平交设计模块</w:t>
      </w:r>
      <w:r>
        <w:rPr>
          <w:rFonts w:hint="eastAsia"/>
          <w:b w:val="0"/>
          <w:bCs w:val="0"/>
          <w:sz w:val="24"/>
          <w:szCs w:val="24"/>
          <w:lang w:eastAsia="zh-CN"/>
        </w:rPr>
        <w:t>。</w:t>
      </w:r>
      <w:r>
        <w:rPr>
          <w:rFonts w:hint="eastAsia"/>
          <w:b w:val="0"/>
          <w:bCs w:val="0"/>
          <w:sz w:val="24"/>
          <w:szCs w:val="24"/>
          <w:lang w:val="en-US" w:eastAsia="zh-CN"/>
        </w:rPr>
        <w:t>后续经过几次优化和完善，能够完成常规平面交叉的设计。但在实际推广中发现，平交设计模块应用较少。与主线集成度还不够高，渠化设计少，自动化程度低。在JSL-路线专家系统的其他功能较为完备的情况下，结合国内平面交叉设计软件的现状，认为平面交叉设计软件的改版升级十分迫切。</w:t>
      </w:r>
    </w:p>
    <w:p w14:paraId="52266EAD">
      <w:pPr>
        <w:keepNext w:val="0"/>
        <w:keepLines w:val="0"/>
        <w:pageBreakBefore w:val="0"/>
        <w:widowControl w:val="0"/>
        <w:kinsoku/>
        <w:wordWrap/>
        <w:overflowPunct/>
        <w:topLinePunct w:val="0"/>
        <w:autoSpaceDE/>
        <w:autoSpaceDN/>
        <w:bidi w:val="0"/>
        <w:adjustRightInd/>
        <w:snapToGrid/>
        <w:spacing w:beforeAutospacing="0" w:afterAutospacing="0" w:line="360" w:lineRule="auto"/>
        <w:textAlignment w:val="auto"/>
        <w:rPr>
          <w:rFonts w:hint="eastAsia"/>
          <w:lang w:val="en-US" w:eastAsia="zh-CN"/>
        </w:rPr>
      </w:pPr>
      <w:r>
        <w:rPr>
          <w:rFonts w:hint="eastAsia"/>
          <w:b w:val="0"/>
          <w:bCs w:val="0"/>
          <w:sz w:val="24"/>
          <w:szCs w:val="24"/>
          <w:lang w:val="en-US" w:eastAsia="zh-CN"/>
        </w:rPr>
        <w:t>改版升级的主要目标如下：一是实现平面交叉设计与互通式立体交叉设计一样，与主线设计无缝衔接。平面交叉范围独立设计，图表输出分为两部分，交叉区域外的部分纳入主线进行图表输出；交叉区域进行立面设计，不输出路基横断面设计图等设计图表。二是丰富渠化设计内容，采用模板方式实现常规平面交叉的参数化自动设计，希望成为JSL-路线专家系统的一个特色功能。预计</w:t>
      </w:r>
      <w:r>
        <w:rPr>
          <w:rFonts w:hint="default"/>
          <w:lang w:val="en-US" w:eastAsia="zh-CN"/>
        </w:rPr>
        <w:t>公路覆盖90%以上</w:t>
      </w:r>
      <w:r>
        <w:rPr>
          <w:rFonts w:hint="eastAsia"/>
          <w:lang w:val="en-US" w:eastAsia="zh-CN"/>
        </w:rPr>
        <w:t>和</w:t>
      </w:r>
      <w:r>
        <w:rPr>
          <w:rFonts w:hint="default"/>
          <w:lang w:val="en-US" w:eastAsia="zh-CN"/>
        </w:rPr>
        <w:t>城市道路80%</w:t>
      </w:r>
      <w:r>
        <w:rPr>
          <w:rFonts w:hint="eastAsia"/>
          <w:lang w:val="en-US" w:eastAsia="zh-CN"/>
        </w:rPr>
        <w:t>以上的</w:t>
      </w:r>
      <w:r>
        <w:rPr>
          <w:rFonts w:hint="default"/>
          <w:lang w:val="en-US" w:eastAsia="zh-CN"/>
        </w:rPr>
        <w:t>十字形、错位十字形</w:t>
      </w:r>
      <w:r>
        <w:rPr>
          <w:rFonts w:hint="eastAsia"/>
          <w:lang w:val="en-US" w:eastAsia="zh-CN"/>
        </w:rPr>
        <w:t>、T形、错位T形、X形和Y形</w:t>
      </w:r>
      <w:r>
        <w:rPr>
          <w:rFonts w:hint="default"/>
          <w:lang w:val="en-US" w:eastAsia="zh-CN"/>
        </w:rPr>
        <w:t>等</w:t>
      </w:r>
      <w:r>
        <w:rPr>
          <w:rFonts w:hint="eastAsia"/>
          <w:lang w:val="en-US" w:eastAsia="zh-CN"/>
        </w:rPr>
        <w:t>常规平面交叉设计，为异形交叉提供交通岛绘制、立面设计等工具集实现半自动设计</w:t>
      </w:r>
      <w:r>
        <w:rPr>
          <w:rFonts w:hint="default"/>
          <w:lang w:val="en-US" w:eastAsia="zh-CN"/>
        </w:rPr>
        <w:t>。</w:t>
      </w:r>
      <w:r>
        <w:rPr>
          <w:rFonts w:hint="eastAsia"/>
          <w:lang w:val="en-US" w:eastAsia="zh-CN"/>
        </w:rPr>
        <w:t>三是进一步完善平面交叉的图表输出功能，尽可能实现设计图表的“输出即可出版”。提高平面交叉设计效率1倍以上，为平面交叉设计智能化设计打下基础。</w:t>
      </w:r>
      <w:r>
        <w:rPr>
          <w:rFonts w:hint="eastAsia"/>
          <w:lang w:val="en-US" w:eastAsia="zh-CN"/>
        </w:rPr>
        <w:br w:type="page"/>
      </w:r>
    </w:p>
    <w:p w14:paraId="4922C94E">
      <w:pPr>
        <w:pStyle w:val="2"/>
        <w:bidi w:val="0"/>
      </w:pPr>
      <w:r>
        <w:rPr>
          <w:rFonts w:hint="eastAsia"/>
          <w:lang w:val="en-US" w:eastAsia="zh-CN"/>
        </w:rPr>
        <w:t>主要依据</w:t>
      </w:r>
    </w:p>
    <w:p w14:paraId="7C5A0E7A">
      <w:pPr>
        <w:pStyle w:val="3"/>
        <w:bidi w:val="0"/>
        <w:rPr>
          <w:rFonts w:hint="eastAsia"/>
          <w:lang w:val="en-US" w:eastAsia="zh-CN"/>
        </w:rPr>
      </w:pPr>
      <w:r>
        <w:rPr>
          <w:rFonts w:hint="eastAsia"/>
          <w:lang w:val="en-US" w:eastAsia="zh-CN"/>
        </w:rPr>
        <w:t>国家标准</w:t>
      </w:r>
    </w:p>
    <w:p w14:paraId="12716E71">
      <w:pPr>
        <w:numPr>
          <w:ilvl w:val="0"/>
          <w:numId w:val="3"/>
        </w:numPr>
        <w:tabs>
          <w:tab w:val="left" w:pos="851"/>
        </w:tabs>
        <w:spacing w:line="360" w:lineRule="auto"/>
        <w:ind w:left="0" w:firstLine="480" w:firstLineChars="200"/>
        <w:rPr>
          <w:rFonts w:hint="eastAsia"/>
          <w:b w:val="0"/>
          <w:bCs w:val="0"/>
          <w:lang w:val="en-US" w:eastAsia="zh-CN"/>
        </w:rPr>
      </w:pPr>
      <w:r>
        <w:rPr>
          <w:rFonts w:hint="eastAsia"/>
          <w:b w:val="0"/>
          <w:bCs w:val="0"/>
          <w:lang w:val="en-US" w:eastAsia="zh-CN"/>
        </w:rPr>
        <w:t>《道路交通标志和标线 第2部分：道路交通标志》（GB 5768.2—2022）（简称“交通标志规范”）；</w:t>
      </w:r>
    </w:p>
    <w:p w14:paraId="0B9CD332">
      <w:pPr>
        <w:numPr>
          <w:ilvl w:val="0"/>
          <w:numId w:val="3"/>
        </w:numPr>
        <w:tabs>
          <w:tab w:val="left" w:pos="851"/>
        </w:tabs>
        <w:spacing w:line="360" w:lineRule="auto"/>
        <w:ind w:left="0" w:firstLine="480" w:firstLineChars="200"/>
        <w:rPr>
          <w:rFonts w:hint="eastAsia"/>
          <w:b w:val="0"/>
          <w:bCs w:val="0"/>
          <w:lang w:val="en-US" w:eastAsia="zh-CN"/>
        </w:rPr>
      </w:pPr>
      <w:r>
        <w:rPr>
          <w:rFonts w:hint="eastAsia"/>
          <w:b w:val="0"/>
          <w:bCs w:val="0"/>
          <w:lang w:val="en-US" w:eastAsia="zh-CN"/>
        </w:rPr>
        <w:t>《道路交通标志和标线 第3部分：道路交通标线》（GB 5768.3—2009）（简称“交通标线规范”）；</w:t>
      </w:r>
    </w:p>
    <w:p w14:paraId="5FD55B59">
      <w:pPr>
        <w:numPr>
          <w:ilvl w:val="0"/>
          <w:numId w:val="3"/>
        </w:numPr>
        <w:tabs>
          <w:tab w:val="left" w:pos="851"/>
        </w:tabs>
        <w:spacing w:line="360" w:lineRule="auto"/>
        <w:ind w:left="0" w:firstLine="480" w:firstLineChars="200"/>
        <w:rPr>
          <w:rFonts w:hint="eastAsia"/>
          <w:b w:val="0"/>
          <w:bCs w:val="0"/>
          <w:lang w:val="en-US" w:eastAsia="zh-CN"/>
        </w:rPr>
      </w:pPr>
      <w:r>
        <w:rPr>
          <w:rFonts w:hint="eastAsia"/>
          <w:b w:val="0"/>
          <w:bCs w:val="0"/>
          <w:lang w:val="en-US" w:eastAsia="zh-CN"/>
        </w:rPr>
        <w:t>《城市道路交叉口规划规范》（GB 50647—2011）；</w:t>
      </w:r>
    </w:p>
    <w:p w14:paraId="0444B51C">
      <w:pPr>
        <w:numPr>
          <w:ilvl w:val="0"/>
          <w:numId w:val="3"/>
        </w:numPr>
        <w:tabs>
          <w:tab w:val="left" w:pos="851"/>
        </w:tabs>
        <w:spacing w:line="360" w:lineRule="auto"/>
        <w:ind w:left="0" w:firstLine="480" w:firstLineChars="200"/>
        <w:rPr>
          <w:rFonts w:hint="eastAsia"/>
          <w:b w:val="0"/>
          <w:bCs w:val="0"/>
          <w:lang w:val="en-US" w:eastAsia="zh-CN"/>
        </w:rPr>
      </w:pPr>
      <w:r>
        <w:rPr>
          <w:rFonts w:hint="eastAsia"/>
          <w:b w:val="0"/>
          <w:bCs w:val="0"/>
          <w:lang w:val="en-US" w:eastAsia="zh-CN"/>
        </w:rPr>
        <w:t>《城市道路交通标志和标线设置规范》（GB 51038—2015）；</w:t>
      </w:r>
    </w:p>
    <w:p w14:paraId="51BE9BE3">
      <w:pPr>
        <w:numPr>
          <w:ilvl w:val="0"/>
          <w:numId w:val="3"/>
        </w:numPr>
        <w:tabs>
          <w:tab w:val="left" w:pos="851"/>
        </w:tabs>
        <w:spacing w:line="360" w:lineRule="auto"/>
        <w:ind w:left="0" w:firstLine="480" w:firstLineChars="200"/>
        <w:rPr>
          <w:rFonts w:hint="eastAsia"/>
          <w:b w:val="0"/>
          <w:bCs w:val="0"/>
          <w:lang w:val="en-US" w:eastAsia="zh-CN"/>
        </w:rPr>
      </w:pPr>
      <w:r>
        <w:rPr>
          <w:rFonts w:hint="eastAsia"/>
          <w:b w:val="0"/>
          <w:bCs w:val="0"/>
          <w:lang w:val="en-US" w:eastAsia="zh-CN"/>
        </w:rPr>
        <w:t>《道路工程术语标准》（GBJ 124—88）。</w:t>
      </w:r>
    </w:p>
    <w:p w14:paraId="736DD01C">
      <w:pPr>
        <w:pStyle w:val="3"/>
        <w:rPr>
          <w:rFonts w:hint="eastAsia"/>
          <w:b w:val="0"/>
          <w:bCs w:val="0"/>
          <w:lang w:val="en-US" w:eastAsia="zh-CN"/>
        </w:rPr>
      </w:pPr>
      <w:r>
        <w:rPr>
          <w:rFonts w:hint="eastAsia"/>
          <w:lang w:val="en-US" w:eastAsia="zh-CN"/>
        </w:rPr>
        <w:t>公路标准、规范</w:t>
      </w:r>
    </w:p>
    <w:p w14:paraId="1B263A39">
      <w:pPr>
        <w:numPr>
          <w:ilvl w:val="0"/>
          <w:numId w:val="4"/>
        </w:numPr>
        <w:tabs>
          <w:tab w:val="left" w:pos="851"/>
        </w:tabs>
        <w:spacing w:line="360" w:lineRule="auto"/>
        <w:ind w:left="0" w:firstLine="480" w:firstLineChars="200"/>
        <w:rPr>
          <w:rFonts w:hint="eastAsia"/>
          <w:b w:val="0"/>
          <w:bCs w:val="0"/>
          <w:lang w:val="en-US" w:eastAsia="zh-CN"/>
        </w:rPr>
      </w:pPr>
      <w:r>
        <w:rPr>
          <w:rFonts w:hint="eastAsia"/>
          <w:b w:val="0"/>
          <w:bCs w:val="0"/>
          <w:lang w:val="en-US" w:eastAsia="zh-CN"/>
        </w:rPr>
        <w:t>《公路路线设计规范》（JTG D20—2017）（以下简称“路线规范”）；</w:t>
      </w:r>
    </w:p>
    <w:p w14:paraId="1B6B5D88">
      <w:pPr>
        <w:numPr>
          <w:ilvl w:val="0"/>
          <w:numId w:val="4"/>
        </w:numPr>
        <w:tabs>
          <w:tab w:val="left" w:pos="851"/>
        </w:tabs>
        <w:spacing w:line="360" w:lineRule="auto"/>
        <w:ind w:left="0" w:firstLine="480" w:firstLineChars="200"/>
        <w:rPr>
          <w:rFonts w:hint="eastAsia"/>
          <w:b w:val="0"/>
          <w:bCs w:val="0"/>
          <w:lang w:val="en-US" w:eastAsia="zh-CN"/>
        </w:rPr>
      </w:pPr>
      <w:r>
        <w:rPr>
          <w:rFonts w:hint="eastAsia"/>
          <w:b w:val="0"/>
          <w:bCs w:val="0"/>
          <w:lang w:val="en-US" w:eastAsia="zh-CN"/>
        </w:rPr>
        <w:t>《公路立体交叉设计细则》（JTG/T D21—2014）；</w:t>
      </w:r>
    </w:p>
    <w:p w14:paraId="01717B66">
      <w:pPr>
        <w:numPr>
          <w:ilvl w:val="0"/>
          <w:numId w:val="4"/>
        </w:numPr>
        <w:tabs>
          <w:tab w:val="left" w:pos="851"/>
        </w:tabs>
        <w:spacing w:line="360" w:lineRule="auto"/>
        <w:ind w:left="0" w:firstLine="480" w:firstLineChars="200"/>
        <w:rPr>
          <w:rFonts w:hint="eastAsia"/>
          <w:b w:val="0"/>
          <w:bCs w:val="0"/>
          <w:lang w:val="en-US" w:eastAsia="zh-CN"/>
        </w:rPr>
      </w:pPr>
      <w:r>
        <w:rPr>
          <w:rFonts w:hint="eastAsia"/>
          <w:b w:val="0"/>
          <w:bCs w:val="0"/>
          <w:lang w:val="en-US" w:eastAsia="zh-CN"/>
        </w:rPr>
        <w:t>《公路工程名词术语》（JTJ 002—87）。</w:t>
      </w:r>
    </w:p>
    <w:p w14:paraId="1A8A6D7F">
      <w:pPr>
        <w:pStyle w:val="3"/>
        <w:bidi w:val="0"/>
        <w:rPr>
          <w:rFonts w:hint="eastAsia"/>
          <w:lang w:val="en-US" w:eastAsia="zh-CN"/>
        </w:rPr>
      </w:pPr>
      <w:r>
        <w:rPr>
          <w:rFonts w:hint="eastAsia"/>
          <w:lang w:val="en-US" w:eastAsia="zh-CN"/>
        </w:rPr>
        <w:t>城市道路标准、规范</w:t>
      </w:r>
    </w:p>
    <w:p w14:paraId="1100CBC1">
      <w:pPr>
        <w:numPr>
          <w:ilvl w:val="0"/>
          <w:numId w:val="5"/>
        </w:numPr>
        <w:tabs>
          <w:tab w:val="left" w:pos="851"/>
        </w:tabs>
        <w:spacing w:line="360" w:lineRule="auto"/>
        <w:ind w:left="0" w:firstLine="480" w:firstLineChars="200"/>
        <w:rPr>
          <w:rFonts w:hint="eastAsia"/>
          <w:lang w:val="en-US" w:eastAsia="zh-CN"/>
        </w:rPr>
      </w:pPr>
      <w:r>
        <w:rPr>
          <w:rFonts w:hint="eastAsia"/>
          <w:lang w:val="en-US" w:eastAsia="zh-CN"/>
        </w:rPr>
        <w:t>《城市道路路线设计规范》（CJJ 193—2012）；</w:t>
      </w:r>
    </w:p>
    <w:p w14:paraId="0A790AB1">
      <w:pPr>
        <w:numPr>
          <w:ilvl w:val="0"/>
          <w:numId w:val="5"/>
        </w:numPr>
        <w:tabs>
          <w:tab w:val="left" w:pos="851"/>
        </w:tabs>
        <w:spacing w:line="360" w:lineRule="auto"/>
        <w:ind w:left="0" w:firstLine="480" w:firstLineChars="200"/>
        <w:rPr>
          <w:rFonts w:hint="eastAsia"/>
          <w:lang w:val="en-US" w:eastAsia="zh-CN"/>
        </w:rPr>
      </w:pPr>
      <w:r>
        <w:rPr>
          <w:rFonts w:hint="eastAsia"/>
          <w:lang w:val="en-US" w:eastAsia="zh-CN"/>
        </w:rPr>
        <w:t>《城市道路交叉口设计规程》（CJJ 152—2010）（以下简称“交叉口设计规程”）；</w:t>
      </w:r>
    </w:p>
    <w:p w14:paraId="68D25A62">
      <w:pPr>
        <w:numPr>
          <w:ilvl w:val="0"/>
          <w:numId w:val="5"/>
        </w:numPr>
        <w:tabs>
          <w:tab w:val="left" w:pos="851"/>
        </w:tabs>
        <w:spacing w:line="360" w:lineRule="auto"/>
        <w:ind w:left="0" w:firstLine="480" w:firstLineChars="200"/>
        <w:rPr>
          <w:rFonts w:hint="eastAsia"/>
          <w:lang w:val="en-US" w:eastAsia="zh-CN"/>
        </w:rPr>
      </w:pPr>
      <w:r>
        <w:rPr>
          <w:rFonts w:hint="eastAsia"/>
          <w:lang w:val="en-US" w:eastAsia="zh-CN"/>
        </w:rPr>
        <w:t>《城市快速路设计规程》（CJJ 129—2009）。</w:t>
      </w:r>
    </w:p>
    <w:p w14:paraId="305EA015">
      <w:pPr>
        <w:pStyle w:val="3"/>
        <w:bidi w:val="0"/>
        <w:rPr>
          <w:rFonts w:hint="eastAsia"/>
          <w:lang w:val="en-US" w:eastAsia="zh-CN"/>
        </w:rPr>
      </w:pPr>
      <w:r>
        <w:rPr>
          <w:rFonts w:hint="eastAsia"/>
          <w:lang w:val="en-US" w:eastAsia="zh-CN"/>
        </w:rPr>
        <w:t>参考资料</w:t>
      </w:r>
    </w:p>
    <w:p w14:paraId="169B4C48">
      <w:pPr>
        <w:numPr>
          <w:ilvl w:val="0"/>
          <w:numId w:val="6"/>
        </w:numPr>
        <w:tabs>
          <w:tab w:val="left" w:pos="851"/>
        </w:tabs>
        <w:spacing w:line="360" w:lineRule="auto"/>
        <w:ind w:left="0" w:firstLine="480" w:firstLineChars="200"/>
        <w:rPr>
          <w:rFonts w:hint="eastAsia"/>
          <w:lang w:val="en-US" w:eastAsia="zh-CN"/>
        </w:rPr>
      </w:pPr>
      <w:r>
        <w:rPr>
          <w:rFonts w:hint="eastAsia"/>
          <w:lang w:val="en-US" w:eastAsia="zh-CN"/>
        </w:rPr>
        <w:t>潘兵宏.道路交叉设计理论与方法[M].人民交通出版社，2022；</w:t>
      </w:r>
    </w:p>
    <w:p w14:paraId="1866F643">
      <w:pPr>
        <w:numPr>
          <w:ilvl w:val="0"/>
          <w:numId w:val="6"/>
        </w:numPr>
        <w:tabs>
          <w:tab w:val="left" w:pos="851"/>
        </w:tabs>
        <w:spacing w:line="360" w:lineRule="auto"/>
        <w:ind w:left="0" w:firstLine="480" w:firstLineChars="200"/>
        <w:rPr>
          <w:rFonts w:hint="eastAsia"/>
          <w:lang w:val="en-US" w:eastAsia="zh-CN"/>
        </w:rPr>
      </w:pPr>
      <w:r>
        <w:rPr>
          <w:rFonts w:hint="eastAsia"/>
          <w:lang w:val="en-US" w:eastAsia="zh-CN"/>
        </w:rPr>
        <w:t>周蔚吾.公路平面交叉设计和实施技术手册[M].知识产权出版社，2008；</w:t>
      </w:r>
    </w:p>
    <w:p w14:paraId="6A463067">
      <w:pPr>
        <w:numPr>
          <w:ilvl w:val="0"/>
          <w:numId w:val="6"/>
        </w:numPr>
        <w:tabs>
          <w:tab w:val="left" w:pos="851"/>
        </w:tabs>
        <w:spacing w:line="360" w:lineRule="auto"/>
        <w:ind w:left="0" w:firstLine="480" w:firstLineChars="200"/>
        <w:rPr>
          <w:rFonts w:hint="eastAsia"/>
          <w:lang w:val="en-US" w:eastAsia="zh-CN"/>
        </w:rPr>
      </w:pPr>
      <w:r>
        <w:rPr>
          <w:rFonts w:hint="eastAsia"/>
          <w:lang w:val="en-US" w:eastAsia="zh-CN"/>
        </w:rPr>
        <w:t>陆键，张国强，项乔君.公路平面交叉口交通安全设计指南[M].科学出版社，2009。</w:t>
      </w:r>
    </w:p>
    <w:p w14:paraId="043B6ED7">
      <w:r>
        <w:rPr>
          <w:rFonts w:hint="eastAsia"/>
          <w:lang w:val="en-US" w:eastAsia="zh-CN"/>
        </w:rPr>
        <w:br w:type="page"/>
      </w:r>
    </w:p>
    <w:p w14:paraId="099CD4C2">
      <w:pPr>
        <w:pStyle w:val="2"/>
        <w:bidi w:val="0"/>
      </w:pPr>
      <w:r>
        <w:rPr>
          <w:rFonts w:hint="eastAsia"/>
          <w:lang w:val="en-US" w:eastAsia="zh-CN"/>
        </w:rPr>
        <w:t>术语</w:t>
      </w:r>
    </w:p>
    <w:p w14:paraId="4B98345B">
      <w:pPr>
        <w:numPr>
          <w:ilvl w:val="0"/>
          <w:numId w:val="7"/>
        </w:numPr>
        <w:tabs>
          <w:tab w:val="left" w:pos="851"/>
        </w:tabs>
        <w:ind w:left="0" w:firstLine="482"/>
        <w:jc w:val="left"/>
        <w:rPr>
          <w:rFonts w:hint="eastAsia"/>
          <w:b/>
          <w:bCs/>
        </w:rPr>
      </w:pPr>
      <w:r>
        <w:rPr>
          <w:rFonts w:hint="eastAsia"/>
          <w:b/>
          <w:bCs/>
        </w:rPr>
        <w:t>减速让行标志交叉口Yield Sign Intersection</w:t>
      </w:r>
    </w:p>
    <w:p w14:paraId="0965E68C">
      <w:pPr>
        <w:numPr>
          <w:ilvl w:val="-1"/>
          <w:numId w:val="0"/>
        </w:numPr>
        <w:tabs>
          <w:tab w:val="left" w:pos="851"/>
        </w:tabs>
        <w:ind w:left="0" w:leftChars="0" w:firstLine="480" w:firstLineChars="200"/>
        <w:jc w:val="left"/>
        <w:rPr>
          <w:rFonts w:hint="eastAsia"/>
          <w:b w:val="0"/>
          <w:bCs w:val="0"/>
        </w:rPr>
      </w:pPr>
      <w:r>
        <w:rPr>
          <w:rFonts w:hint="eastAsia"/>
          <w:b w:val="0"/>
          <w:bCs w:val="0"/>
        </w:rPr>
        <w:t>主要道路与次要道路相交，用减速让行标志来规定次要道路车辆在进入交叉口前必须减速、让主要道路车辆先行，确认安全后方可通行的交叉口。</w:t>
      </w:r>
    </w:p>
    <w:p w14:paraId="589A77EC">
      <w:pPr>
        <w:numPr>
          <w:ilvl w:val="0"/>
          <w:numId w:val="7"/>
        </w:numPr>
        <w:tabs>
          <w:tab w:val="left" w:pos="851"/>
        </w:tabs>
        <w:ind w:left="0" w:firstLine="482"/>
        <w:jc w:val="left"/>
        <w:rPr>
          <w:rFonts w:hint="eastAsia"/>
          <w:b/>
          <w:bCs/>
        </w:rPr>
      </w:pPr>
      <w:r>
        <w:rPr>
          <w:rFonts w:hint="eastAsia"/>
          <w:b/>
          <w:bCs/>
        </w:rPr>
        <w:t>停车让行标志交叉口Stop Sign Intersection</w:t>
      </w:r>
    </w:p>
    <w:p w14:paraId="4F84289D">
      <w:pPr>
        <w:numPr>
          <w:ilvl w:val="-1"/>
          <w:numId w:val="0"/>
        </w:numPr>
        <w:tabs>
          <w:tab w:val="left" w:pos="851"/>
        </w:tabs>
        <w:ind w:left="0" w:leftChars="0" w:firstLine="480" w:firstLineChars="200"/>
        <w:jc w:val="left"/>
        <w:rPr>
          <w:rFonts w:hint="eastAsia"/>
          <w:b w:val="0"/>
          <w:bCs w:val="0"/>
        </w:rPr>
      </w:pPr>
      <w:r>
        <w:rPr>
          <w:rFonts w:hint="eastAsia"/>
          <w:b w:val="0"/>
          <w:bCs w:val="0"/>
        </w:rPr>
        <w:t>主要道路与次要道路相交，或次要道路相交，用停车让行标志来规定次要道路车辆或各向车辆在进入交叉口前必须停车瞭望，确认安全后方可通行的交叉口。</w:t>
      </w:r>
    </w:p>
    <w:p w14:paraId="2D5B85AB">
      <w:pPr>
        <w:numPr>
          <w:ilvl w:val="0"/>
          <w:numId w:val="7"/>
        </w:numPr>
        <w:tabs>
          <w:tab w:val="left" w:pos="851"/>
        </w:tabs>
        <w:ind w:left="0" w:firstLine="482"/>
        <w:jc w:val="left"/>
        <w:rPr>
          <w:rFonts w:hint="eastAsia"/>
          <w:b/>
          <w:bCs/>
        </w:rPr>
      </w:pPr>
      <w:r>
        <w:rPr>
          <w:rFonts w:hint="eastAsia"/>
          <w:b/>
          <w:bCs/>
        </w:rPr>
        <w:t>交通岛traffic island</w:t>
      </w:r>
    </w:p>
    <w:p w14:paraId="74997E92">
      <w:pPr>
        <w:jc w:val="left"/>
        <w:rPr>
          <w:rFonts w:hint="eastAsia"/>
        </w:rPr>
      </w:pPr>
      <w:r>
        <w:rPr>
          <w:rFonts w:hint="eastAsia"/>
        </w:rPr>
        <w:t>为渠化分隔交通流和提供行人过街驻足而设置在路面上的各种岛状设施，可用构筑物或路面画线设置。按功能可分为中心岛、导流岛和安全岛等。</w:t>
      </w:r>
    </w:p>
    <w:p w14:paraId="3DE0A433">
      <w:pPr>
        <w:numPr>
          <w:ilvl w:val="0"/>
          <w:numId w:val="7"/>
        </w:numPr>
        <w:ind w:left="3" w:leftChars="0" w:firstLine="477" w:firstLineChars="198"/>
        <w:jc w:val="left"/>
        <w:rPr>
          <w:rFonts w:hint="eastAsia"/>
          <w:b/>
          <w:bCs/>
        </w:rPr>
      </w:pPr>
      <w:r>
        <w:rPr>
          <w:rFonts w:hint="eastAsia"/>
          <w:b/>
          <w:bCs/>
        </w:rPr>
        <w:t>渠化设计 channelinged design at road intersection</w:t>
      </w:r>
    </w:p>
    <w:p w14:paraId="6F62B4BB">
      <w:pPr>
        <w:jc w:val="left"/>
        <w:rPr>
          <w:rFonts w:hint="eastAsia"/>
        </w:rPr>
      </w:pPr>
      <w:r>
        <w:rPr>
          <w:rFonts w:hint="eastAsia"/>
        </w:rPr>
        <w:t>运用标线、标志和实体设施以及局部展宽进口端等措施对交通流作分流和导向设计，以消除交叉口各向交通流间的相互干扰。设计内容包括车道功能划分、导向标线和导向岛等。</w:t>
      </w:r>
    </w:p>
    <w:p w14:paraId="464B3BA6">
      <w:pPr>
        <w:numPr>
          <w:ilvl w:val="0"/>
          <w:numId w:val="7"/>
        </w:numPr>
        <w:ind w:left="3" w:firstLine="477" w:firstLineChars="198"/>
        <w:jc w:val="left"/>
        <w:rPr>
          <w:rFonts w:hint="eastAsia"/>
          <w:b/>
          <w:bCs/>
        </w:rPr>
      </w:pPr>
      <w:r>
        <w:rPr>
          <w:rFonts w:hint="eastAsia"/>
          <w:b/>
          <w:bCs/>
        </w:rPr>
        <w:t>进口道Approach</w:t>
      </w:r>
    </w:p>
    <w:p w14:paraId="5E4E5DF8">
      <w:pPr>
        <w:jc w:val="left"/>
        <w:rPr>
          <w:rFonts w:hint="eastAsia"/>
        </w:rPr>
      </w:pPr>
      <w:r>
        <w:rPr>
          <w:rFonts w:hint="eastAsia"/>
        </w:rPr>
        <w:t>平面交叉口上，车辆从上游路段驶入交叉口的一段车行道。</w:t>
      </w:r>
    </w:p>
    <w:p w14:paraId="72012F7E">
      <w:pPr>
        <w:numPr>
          <w:ilvl w:val="0"/>
          <w:numId w:val="7"/>
        </w:numPr>
        <w:ind w:left="3" w:firstLine="477" w:firstLineChars="198"/>
        <w:jc w:val="left"/>
        <w:rPr>
          <w:rFonts w:hint="eastAsia"/>
          <w:b/>
          <w:bCs/>
        </w:rPr>
      </w:pPr>
      <w:r>
        <w:rPr>
          <w:rFonts w:hint="eastAsia"/>
          <w:b/>
          <w:bCs/>
        </w:rPr>
        <w:t>出口道Exit</w:t>
      </w:r>
    </w:p>
    <w:p w14:paraId="7182AD22">
      <w:pPr>
        <w:jc w:val="left"/>
        <w:rPr>
          <w:rFonts w:hint="eastAsia"/>
        </w:rPr>
      </w:pPr>
      <w:r>
        <w:rPr>
          <w:rFonts w:hint="eastAsia"/>
        </w:rPr>
        <w:t>平面交叉口上，车辆从交叉口驶入下游路段的一段车行道。</w:t>
      </w:r>
    </w:p>
    <w:p w14:paraId="18B6A2A3">
      <w:pPr>
        <w:pStyle w:val="2"/>
        <w:bidi w:val="0"/>
      </w:pPr>
      <w:r>
        <w:rPr>
          <w:rFonts w:hint="eastAsia"/>
          <w:lang w:val="en-US" w:eastAsia="zh-CN"/>
        </w:rPr>
        <w:t>同类软件分析</w:t>
      </w:r>
    </w:p>
    <w:p w14:paraId="6105B0F2">
      <w:pPr>
        <w:pStyle w:val="3"/>
        <w:keepNext w:val="0"/>
        <w:keepLines w:val="0"/>
        <w:widowControl/>
        <w:suppressLineNumbers w:val="0"/>
      </w:pPr>
      <w:r>
        <w:t>鸿业市政</w:t>
      </w:r>
      <w:r>
        <w:rPr>
          <w:rFonts w:hint="eastAsia"/>
          <w:lang w:val="en-US" w:eastAsia="zh-CN"/>
        </w:rPr>
        <w:t>交叉口设计模块</w:t>
      </w:r>
    </w:p>
    <w:p w14:paraId="42E217A1">
      <w:pPr>
        <w:pStyle w:val="4"/>
        <w:bidi w:val="0"/>
      </w:pPr>
      <w:r>
        <w:rPr>
          <w:rFonts w:hint="eastAsia"/>
          <w:lang w:val="en-US" w:eastAsia="zh-CN"/>
        </w:rPr>
        <w:t>基本情况</w:t>
      </w:r>
    </w:p>
    <w:p w14:paraId="4A230B6C">
      <w:pPr>
        <w:bidi w:val="0"/>
      </w:pPr>
      <w:r>
        <w:t>鸿业市政</w:t>
      </w:r>
      <w:r>
        <w:rPr>
          <w:rFonts w:hint="eastAsia"/>
          <w:lang w:val="en-US" w:eastAsia="zh-CN"/>
        </w:rPr>
        <w:t>道路设计软件（以下简称“鸿业市政”）由</w:t>
      </w:r>
      <w:r>
        <w:t>洛阳鸿业信息科技有限公司</w:t>
      </w:r>
      <w:r>
        <w:rPr>
          <w:rFonts w:hint="eastAsia"/>
          <w:lang w:val="en-US" w:eastAsia="zh-CN"/>
        </w:rPr>
        <w:t>开发。该公司</w:t>
      </w:r>
      <w:r>
        <w:t>成立于199</w:t>
      </w:r>
      <w:r>
        <w:rPr>
          <w:rFonts w:hint="eastAsia"/>
          <w:lang w:val="en-US" w:eastAsia="zh-CN"/>
        </w:rPr>
        <w:t>2</w:t>
      </w:r>
      <w:r>
        <w:t>年</w:t>
      </w:r>
      <w:r>
        <w:rPr>
          <w:rFonts w:hint="eastAsia"/>
          <w:lang w:eastAsia="zh-CN"/>
        </w:rPr>
        <w:t>，是国内最早开发工程CAD软件的公司之一，</w:t>
      </w:r>
      <w:r>
        <w:t>专注于工程类CAD设计软件及城市信息化解决方案。</w:t>
      </w:r>
      <w:r>
        <w:rPr>
          <w:rFonts w:hint="eastAsia" w:ascii="Times New Roman" w:hAnsi="Times New Roman" w:eastAsiaTheme="minorEastAsia"/>
          <w:b w:val="0"/>
          <w:bCs/>
          <w:sz w:val="24"/>
          <w:szCs w:val="24"/>
          <w:lang w:val="en-US" w:eastAsia="zh-CN"/>
        </w:rPr>
        <w:t>2020年10月，</w:t>
      </w:r>
      <w:r>
        <w:t>洛阳鸿业信息科技有限公司</w:t>
      </w:r>
      <w:r>
        <w:rPr>
          <w:rFonts w:hint="eastAsia" w:ascii="Times New Roman" w:hAnsi="Times New Roman" w:eastAsiaTheme="minorEastAsia"/>
          <w:b w:val="0"/>
          <w:bCs/>
          <w:sz w:val="24"/>
          <w:szCs w:val="24"/>
          <w:lang w:val="en-US" w:eastAsia="zh-CN"/>
        </w:rPr>
        <w:t>被广联达收购，其</w:t>
      </w:r>
      <w:r>
        <w:rPr>
          <w:rFonts w:hint="eastAsia" w:eastAsiaTheme="minorEastAsia"/>
          <w:b w:val="0"/>
          <w:bCs/>
          <w:sz w:val="24"/>
          <w:szCs w:val="24"/>
          <w:lang w:val="en-US" w:eastAsia="zh-CN"/>
        </w:rPr>
        <w:t>鸿业市政</w:t>
      </w:r>
      <w:r>
        <w:rPr>
          <w:rFonts w:hint="eastAsia" w:ascii="Times New Roman" w:hAnsi="Times New Roman" w:eastAsiaTheme="minorEastAsia"/>
          <w:b w:val="0"/>
          <w:bCs/>
          <w:sz w:val="24"/>
          <w:szCs w:val="24"/>
          <w:lang w:val="en-US" w:eastAsia="zh-CN"/>
        </w:rPr>
        <w:t>在2023年7月后停止研发与维护。</w:t>
      </w:r>
    </w:p>
    <w:p w14:paraId="237A4410">
      <w:pPr>
        <w:bidi w:val="0"/>
        <w:rPr>
          <w:rFonts w:hint="eastAsia"/>
          <w:lang w:val="en-US" w:eastAsia="zh-CN"/>
        </w:rPr>
      </w:pPr>
      <w:r>
        <w:rPr>
          <w:rFonts w:hint="eastAsia"/>
          <w:lang w:val="en-US" w:eastAsia="zh-CN"/>
        </w:rPr>
        <w:t>交叉口设计是鸿业市政的主要模块之一，在平交设计方面具有较为成熟的解决方案，支持十字形、T形、环形、多路交叉等多种交叉口类型的平面设计、立面设计及土石方数量计算。</w:t>
      </w:r>
    </w:p>
    <w:p w14:paraId="50CAD543">
      <w:pPr>
        <w:pStyle w:val="4"/>
        <w:bidi w:val="0"/>
        <w:rPr>
          <w:rFonts w:hint="default"/>
          <w:lang w:val="en-US" w:eastAsia="zh-CN"/>
        </w:rPr>
      </w:pPr>
      <w:r>
        <w:rPr>
          <w:rFonts w:hint="eastAsia"/>
          <w:lang w:val="en-US" w:eastAsia="zh-CN"/>
        </w:rPr>
        <w:t>主要功能</w:t>
      </w:r>
    </w:p>
    <w:p w14:paraId="6A03F3BE">
      <w:pPr>
        <w:numPr>
          <w:ilvl w:val="0"/>
          <w:numId w:val="7"/>
        </w:numPr>
        <w:tabs>
          <w:tab w:val="left" w:pos="851"/>
        </w:tabs>
        <w:spacing w:line="360" w:lineRule="auto"/>
        <w:ind w:left="0" w:firstLine="482" w:firstLineChars="200"/>
        <w:rPr>
          <w:rFonts w:hint="eastAsia"/>
          <w:b/>
          <w:bCs/>
          <w:lang w:val="en-US" w:eastAsia="zh-CN"/>
        </w:rPr>
      </w:pPr>
      <w:r>
        <w:rPr>
          <w:rFonts w:hint="eastAsia"/>
          <w:b/>
          <w:bCs/>
          <w:lang w:val="en-US" w:eastAsia="zh-CN"/>
        </w:rPr>
        <w:t>自动生成简易交叉口</w:t>
      </w:r>
    </w:p>
    <w:p w14:paraId="6C26A819">
      <w:pPr>
        <w:rPr>
          <w:rFonts w:hint="default"/>
          <w:lang w:val="en-US" w:eastAsia="zh-CN"/>
        </w:rPr>
      </w:pPr>
      <w:r>
        <w:rPr>
          <w:rFonts w:hint="default"/>
          <w:lang w:val="en-US" w:eastAsia="zh-CN"/>
        </w:rPr>
        <w:t>在CAD定线时</w:t>
      </w:r>
      <w:r>
        <w:rPr>
          <w:rFonts w:hint="eastAsia"/>
          <w:lang w:val="en-US" w:eastAsia="zh-CN"/>
        </w:rPr>
        <w:t>可</w:t>
      </w:r>
      <w:r>
        <w:rPr>
          <w:rFonts w:hint="default"/>
          <w:lang w:val="en-US" w:eastAsia="zh-CN"/>
        </w:rPr>
        <w:t>直接生成带完整路幅的道路实体。当设计线相交时，系统依据预设规则自动</w:t>
      </w:r>
      <w:r>
        <w:rPr>
          <w:rFonts w:hint="eastAsia"/>
          <w:lang w:val="en-US" w:eastAsia="zh-CN"/>
        </w:rPr>
        <w:t>生成简易交叉口。</w:t>
      </w:r>
    </w:p>
    <w:p w14:paraId="550B12DC">
      <w:pPr>
        <w:pStyle w:val="37"/>
        <w:bidi w:val="0"/>
      </w:pPr>
      <w:r>
        <w:drawing>
          <wp:inline distT="0" distB="0" distL="114300" distR="114300">
            <wp:extent cx="2701290" cy="2222500"/>
            <wp:effectExtent l="0" t="0" r="381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2701290" cy="2222500"/>
                    </a:xfrm>
                    <a:prstGeom prst="rect">
                      <a:avLst/>
                    </a:prstGeom>
                    <a:noFill/>
                    <a:ln>
                      <a:noFill/>
                    </a:ln>
                  </pic:spPr>
                </pic:pic>
              </a:graphicData>
            </a:graphic>
          </wp:inline>
        </w:drawing>
      </w:r>
    </w:p>
    <w:p w14:paraId="58BD4F83">
      <w:pPr>
        <w:pStyle w:val="33"/>
        <w:bidi w:val="0"/>
        <w:rPr>
          <w:rFonts w:hint="default" w:eastAsia="宋体"/>
          <w:lang w:val="en-US" w:eastAsia="zh-CN"/>
        </w:rPr>
      </w:pPr>
      <w:r>
        <w:rPr>
          <w:rFonts w:ascii="Times New Roman" w:hAnsi="Times New Roman" w:eastAsia="宋体" w:cs="Times New Roman"/>
          <w:color w:val="auto"/>
          <w:highlight w:val="none"/>
        </w:rPr>
        <w:t>图</w:t>
      </w:r>
      <w:r>
        <w:rPr>
          <w:rFonts w:hint="default" w:ascii="Times New Roman" w:hAnsi="Times New Roman" w:eastAsia="宋体" w:cs="Times New Roman"/>
          <w:color w:val="auto"/>
          <w:highlight w:val="none"/>
        </w:rPr>
        <w:fldChar w:fldCharType="begin"/>
      </w:r>
      <w:r>
        <w:rPr>
          <w:rFonts w:hint="default" w:ascii="Times New Roman" w:hAnsi="Times New Roman" w:eastAsia="宋体" w:cs="Times New Roman"/>
          <w:color w:val="auto"/>
          <w:highlight w:val="none"/>
        </w:rPr>
        <w:instrText xml:space="preserve"> STYLEREF 1 \s </w:instrText>
      </w:r>
      <w:r>
        <w:rPr>
          <w:rFonts w:hint="default" w:ascii="Times New Roman" w:hAnsi="Times New Roman" w:eastAsia="宋体" w:cs="Times New Roman"/>
          <w:color w:val="auto"/>
          <w:highlight w:val="none"/>
        </w:rPr>
        <w:fldChar w:fldCharType="separate"/>
      </w:r>
      <w:r>
        <w:rPr>
          <w:rFonts w:hint="default" w:ascii="Times New Roman" w:hAnsi="Times New Roman" w:eastAsia="宋体" w:cs="Times New Roman"/>
          <w:color w:val="auto"/>
          <w:highlight w:val="none"/>
        </w:rPr>
        <w:t>4</w:t>
      </w:r>
      <w:r>
        <w:rPr>
          <w:rFonts w:hint="default" w:ascii="Times New Roman" w:hAnsi="Times New Roman" w:eastAsia="宋体" w:cs="Times New Roman"/>
          <w:color w:val="auto"/>
          <w:highlight w:val="none"/>
        </w:rPr>
        <w:fldChar w:fldCharType="end"/>
      </w:r>
      <w:r>
        <w:rPr>
          <w:rFonts w:hint="eastAsia" w:ascii="Times New Roman" w:hAnsi="Times New Roman" w:eastAsia="宋体" w:cs="Times New Roman"/>
          <w:color w:val="auto"/>
          <w:highlight w:val="none"/>
        </w:rPr>
        <w:t>-</w:t>
      </w:r>
      <w:r>
        <w:rPr>
          <w:rFonts w:hint="default" w:ascii="Times New Roman" w:hAnsi="Times New Roman" w:eastAsia="宋体" w:cs="Times New Roman"/>
          <w:color w:val="auto"/>
          <w:highlight w:val="none"/>
        </w:rPr>
        <w:fldChar w:fldCharType="begin"/>
      </w:r>
      <w:r>
        <w:rPr>
          <w:rFonts w:hint="default" w:ascii="Times New Roman" w:hAnsi="Times New Roman" w:eastAsia="宋体" w:cs="Times New Roman"/>
          <w:color w:val="auto"/>
          <w:highlight w:val="none"/>
        </w:rPr>
        <w:instrText xml:space="preserve"> SEQ 图 \* ARABIC \s 1 </w:instrText>
      </w:r>
      <w:r>
        <w:rPr>
          <w:rFonts w:hint="default" w:ascii="Times New Roman" w:hAnsi="Times New Roman" w:eastAsia="宋体" w:cs="Times New Roman"/>
          <w:color w:val="auto"/>
          <w:highlight w:val="none"/>
        </w:rPr>
        <w:fldChar w:fldCharType="separate"/>
      </w:r>
      <w:r>
        <w:rPr>
          <w:rFonts w:hint="default" w:ascii="Times New Roman" w:hAnsi="Times New Roman" w:eastAsia="宋体" w:cs="Times New Roman"/>
          <w:color w:val="auto"/>
          <w:highlight w:val="none"/>
        </w:rPr>
        <w:t>1</w:t>
      </w:r>
      <w:r>
        <w:rPr>
          <w:rFonts w:hint="default" w:ascii="Times New Roman" w:hAnsi="Times New Roman" w:eastAsia="宋体" w:cs="Times New Roman"/>
          <w:color w:val="auto"/>
          <w:highlight w:val="none"/>
        </w:rPr>
        <w:fldChar w:fldCharType="end"/>
      </w:r>
      <w:r>
        <w:rPr>
          <w:rFonts w:hint="eastAsia" w:cs="Times New Roman"/>
          <w:color w:val="auto"/>
          <w:highlight w:val="none"/>
          <w:lang w:val="en-US" w:eastAsia="zh-CN"/>
        </w:rPr>
        <w:t xml:space="preserve"> 倒角设置</w:t>
      </w:r>
    </w:p>
    <w:p w14:paraId="10EF1B09">
      <w:pPr>
        <w:numPr>
          <w:ilvl w:val="0"/>
          <w:numId w:val="7"/>
        </w:numPr>
        <w:tabs>
          <w:tab w:val="left" w:pos="851"/>
        </w:tabs>
        <w:spacing w:line="360" w:lineRule="auto"/>
        <w:ind w:left="0" w:firstLine="482" w:firstLineChars="200"/>
        <w:rPr>
          <w:rFonts w:hint="eastAsia"/>
          <w:b/>
          <w:bCs/>
          <w:lang w:val="en-US" w:eastAsia="zh-CN"/>
        </w:rPr>
      </w:pPr>
      <w:r>
        <w:rPr>
          <w:rFonts w:hint="eastAsia"/>
          <w:b/>
          <w:bCs/>
          <w:lang w:val="en-US" w:eastAsia="zh-CN"/>
        </w:rPr>
        <w:t>平面编辑</w:t>
      </w:r>
    </w:p>
    <w:p w14:paraId="1D3E9157">
      <w:pPr>
        <w:bidi w:val="0"/>
        <w:rPr>
          <w:rFonts w:hint="default"/>
          <w:b w:val="0"/>
          <w:bCs w:val="0"/>
          <w:lang w:val="en-US" w:eastAsia="zh-CN"/>
        </w:rPr>
      </w:pPr>
      <w:r>
        <w:rPr>
          <w:rFonts w:hint="eastAsia"/>
          <w:b/>
          <w:bCs/>
          <w:lang w:val="en-US" w:eastAsia="zh-CN"/>
        </w:rPr>
        <w:t>喇叭口：</w:t>
      </w:r>
      <w:r>
        <w:rPr>
          <w:rFonts w:hint="eastAsia"/>
          <w:b w:val="0"/>
          <w:bCs w:val="0"/>
          <w:lang w:val="en-US" w:eastAsia="zh-CN"/>
        </w:rPr>
        <w:t>应用于平面交叉路口的加宽处理，支持边线加宽、压缩绿化带、偏移绿化带三种渠化方式，渠化设计中</w:t>
      </w:r>
      <w:r>
        <w:rPr>
          <w:rFonts w:hint="eastAsia"/>
          <w:b/>
          <w:bCs/>
          <w:lang w:val="en-US" w:eastAsia="zh-CN"/>
        </w:rPr>
        <w:t>渐变段起终点可以设置圆角半径</w:t>
      </w:r>
      <w:r>
        <w:rPr>
          <w:rFonts w:hint="eastAsia"/>
          <w:b w:val="0"/>
          <w:bCs w:val="0"/>
          <w:lang w:val="en-US" w:eastAsia="zh-CN"/>
        </w:rPr>
        <w:t>。设计完成后可将图与数据关联，并将结果更新至横断面数据。</w:t>
      </w:r>
    </w:p>
    <w:p w14:paraId="75FA9948">
      <w:pPr>
        <w:bidi w:val="0"/>
        <w:rPr>
          <w:rFonts w:hint="default"/>
          <w:b w:val="0"/>
          <w:bCs w:val="0"/>
          <w:lang w:val="en-US" w:eastAsia="zh-CN"/>
        </w:rPr>
      </w:pPr>
      <w:r>
        <w:rPr>
          <w:rFonts w:hint="eastAsia"/>
          <w:b/>
          <w:bCs/>
          <w:lang w:val="en-US" w:eastAsia="zh-CN"/>
        </w:rPr>
        <w:t>右转弯车道：</w:t>
      </w:r>
      <w:r>
        <w:rPr>
          <w:rFonts w:hint="eastAsia"/>
          <w:b w:val="0"/>
          <w:bCs w:val="0"/>
          <w:lang w:val="en-US" w:eastAsia="zh-CN"/>
        </w:rPr>
        <w:t>支持进出口道拓宽、过渡段、变速段设置，其中过渡段起终点可以设置圆角半径。设计完成后可将图与数据关联和将结果更新至横断面数据。</w:t>
      </w:r>
    </w:p>
    <w:p w14:paraId="5C077C0A">
      <w:pPr>
        <w:pStyle w:val="37"/>
        <w:bidi w:val="0"/>
      </w:pPr>
      <w:r>
        <w:drawing>
          <wp:inline distT="0" distB="0" distL="114300" distR="114300">
            <wp:extent cx="1976120" cy="2841625"/>
            <wp:effectExtent l="0" t="0" r="5080" b="635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0"/>
                    <a:stretch>
                      <a:fillRect/>
                    </a:stretch>
                  </pic:blipFill>
                  <pic:spPr>
                    <a:xfrm>
                      <a:off x="0" y="0"/>
                      <a:ext cx="1976120" cy="2841625"/>
                    </a:xfrm>
                    <a:prstGeom prst="rect">
                      <a:avLst/>
                    </a:prstGeom>
                    <a:noFill/>
                    <a:ln>
                      <a:noFill/>
                    </a:ln>
                  </pic:spPr>
                </pic:pic>
              </a:graphicData>
            </a:graphic>
          </wp:inline>
        </w:drawing>
      </w:r>
    </w:p>
    <w:p w14:paraId="45630992">
      <w:pPr>
        <w:pStyle w:val="33"/>
        <w:bidi w:val="0"/>
        <w:rPr>
          <w:rFonts w:hint="default" w:eastAsia="宋体"/>
          <w:lang w:val="en-US" w:eastAsia="zh-CN"/>
        </w:rPr>
      </w:pPr>
      <w:r>
        <w:rPr>
          <w:rFonts w:ascii="Times New Roman" w:hAnsi="Times New Roman" w:eastAsia="宋体" w:cs="Times New Roman"/>
          <w:color w:val="auto"/>
          <w:highlight w:val="none"/>
        </w:rPr>
        <w:t>图</w:t>
      </w:r>
      <w:r>
        <w:rPr>
          <w:rFonts w:hint="default" w:ascii="Times New Roman" w:hAnsi="Times New Roman" w:eastAsia="宋体" w:cs="Times New Roman"/>
          <w:color w:val="auto"/>
          <w:highlight w:val="none"/>
        </w:rPr>
        <w:fldChar w:fldCharType="begin"/>
      </w:r>
      <w:r>
        <w:rPr>
          <w:rFonts w:hint="default" w:ascii="Times New Roman" w:hAnsi="Times New Roman" w:eastAsia="宋体" w:cs="Times New Roman"/>
          <w:color w:val="auto"/>
          <w:highlight w:val="none"/>
        </w:rPr>
        <w:instrText xml:space="preserve"> STYLEREF 1 \s </w:instrText>
      </w:r>
      <w:r>
        <w:rPr>
          <w:rFonts w:hint="default" w:ascii="Times New Roman" w:hAnsi="Times New Roman" w:eastAsia="宋体" w:cs="Times New Roman"/>
          <w:color w:val="auto"/>
          <w:highlight w:val="none"/>
        </w:rPr>
        <w:fldChar w:fldCharType="separate"/>
      </w:r>
      <w:r>
        <w:rPr>
          <w:rFonts w:hint="default" w:ascii="Times New Roman" w:hAnsi="Times New Roman" w:eastAsia="宋体" w:cs="Times New Roman"/>
          <w:color w:val="auto"/>
          <w:highlight w:val="none"/>
        </w:rPr>
        <w:t>4</w:t>
      </w:r>
      <w:r>
        <w:rPr>
          <w:rFonts w:hint="default" w:ascii="Times New Roman" w:hAnsi="Times New Roman" w:eastAsia="宋体" w:cs="Times New Roman"/>
          <w:color w:val="auto"/>
          <w:highlight w:val="none"/>
        </w:rPr>
        <w:fldChar w:fldCharType="end"/>
      </w:r>
      <w:r>
        <w:rPr>
          <w:rFonts w:hint="eastAsia" w:ascii="Times New Roman" w:hAnsi="Times New Roman" w:eastAsia="宋体" w:cs="Times New Roman"/>
          <w:color w:val="auto"/>
          <w:highlight w:val="none"/>
        </w:rPr>
        <w:t>-</w:t>
      </w:r>
      <w:r>
        <w:rPr>
          <w:rFonts w:hint="default" w:ascii="Times New Roman" w:hAnsi="Times New Roman" w:eastAsia="宋体" w:cs="Times New Roman"/>
          <w:color w:val="auto"/>
          <w:highlight w:val="none"/>
        </w:rPr>
        <w:fldChar w:fldCharType="begin"/>
      </w:r>
      <w:r>
        <w:rPr>
          <w:rFonts w:hint="default" w:ascii="Times New Roman" w:hAnsi="Times New Roman" w:eastAsia="宋体" w:cs="Times New Roman"/>
          <w:color w:val="auto"/>
          <w:highlight w:val="none"/>
        </w:rPr>
        <w:instrText xml:space="preserve"> SEQ 图 \* ARABIC \s 1 </w:instrText>
      </w:r>
      <w:r>
        <w:rPr>
          <w:rFonts w:hint="default" w:ascii="Times New Roman" w:hAnsi="Times New Roman" w:eastAsia="宋体" w:cs="Times New Roman"/>
          <w:color w:val="auto"/>
          <w:highlight w:val="none"/>
        </w:rPr>
        <w:fldChar w:fldCharType="separate"/>
      </w:r>
      <w:r>
        <w:rPr>
          <w:rFonts w:hint="default" w:ascii="Times New Roman" w:hAnsi="Times New Roman" w:eastAsia="宋体" w:cs="Times New Roman"/>
          <w:color w:val="auto"/>
          <w:highlight w:val="none"/>
        </w:rPr>
        <w:t>2</w:t>
      </w:r>
      <w:r>
        <w:rPr>
          <w:rFonts w:hint="default" w:ascii="Times New Roman" w:hAnsi="Times New Roman" w:eastAsia="宋体" w:cs="Times New Roman"/>
          <w:color w:val="auto"/>
          <w:highlight w:val="none"/>
        </w:rPr>
        <w:fldChar w:fldCharType="end"/>
      </w:r>
      <w:r>
        <w:rPr>
          <w:rFonts w:hint="eastAsia" w:cs="Times New Roman"/>
          <w:color w:val="auto"/>
          <w:highlight w:val="none"/>
          <w:lang w:val="en-US" w:eastAsia="zh-CN"/>
        </w:rPr>
        <w:t xml:space="preserve"> 右转车道设置</w:t>
      </w:r>
    </w:p>
    <w:p w14:paraId="7B998CA1">
      <w:pPr>
        <w:pStyle w:val="34"/>
        <w:bidi w:val="0"/>
        <w:rPr>
          <w:rFonts w:hint="default"/>
          <w:lang w:val="en-US" w:eastAsia="zh-CN"/>
        </w:rPr>
      </w:pPr>
      <w:r>
        <w:rPr>
          <w:rFonts w:hint="eastAsia"/>
          <w:lang w:val="en-US" w:eastAsia="zh-CN"/>
        </w:rPr>
        <w:t>导流岛：提供五种类型导流岛模板供用户选择进行设计，集成自动标注功能，支持对象编组。</w:t>
      </w:r>
    </w:p>
    <w:tbl>
      <w:tblPr>
        <w:tblStyle w:val="26"/>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643"/>
        <w:gridCol w:w="4644"/>
      </w:tblGrid>
      <w:tr w14:paraId="1ECFCF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69" w:hRule="atLeast"/>
          <w:jc w:val="center"/>
        </w:trPr>
        <w:tc>
          <w:tcPr>
            <w:tcW w:w="4643" w:type="dxa"/>
          </w:tcPr>
          <w:p w14:paraId="3C7EFD53">
            <w:pPr>
              <w:pStyle w:val="34"/>
              <w:bidi w:val="0"/>
              <w:rPr>
                <w:rFonts w:hint="default"/>
                <w:lang w:val="en-US" w:eastAsia="zh-CN"/>
              </w:rPr>
            </w:pPr>
            <w:r>
              <w:drawing>
                <wp:inline distT="0" distB="0" distL="114300" distR="114300">
                  <wp:extent cx="1815465" cy="1231900"/>
                  <wp:effectExtent l="0" t="0" r="3810" b="635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1"/>
                          <a:stretch>
                            <a:fillRect/>
                          </a:stretch>
                        </pic:blipFill>
                        <pic:spPr>
                          <a:xfrm>
                            <a:off x="0" y="0"/>
                            <a:ext cx="1815465" cy="1231900"/>
                          </a:xfrm>
                          <a:prstGeom prst="rect">
                            <a:avLst/>
                          </a:prstGeom>
                          <a:noFill/>
                          <a:ln>
                            <a:noFill/>
                          </a:ln>
                        </pic:spPr>
                      </pic:pic>
                    </a:graphicData>
                  </a:graphic>
                </wp:inline>
              </w:drawing>
            </w:r>
          </w:p>
        </w:tc>
        <w:tc>
          <w:tcPr>
            <w:tcW w:w="4644" w:type="dxa"/>
          </w:tcPr>
          <w:p w14:paraId="6FC29B6B">
            <w:pPr>
              <w:pStyle w:val="34"/>
              <w:bidi w:val="0"/>
              <w:rPr>
                <w:rFonts w:hint="default"/>
                <w:lang w:val="en-US" w:eastAsia="zh-CN"/>
              </w:rPr>
            </w:pPr>
            <w:r>
              <w:drawing>
                <wp:inline distT="0" distB="0" distL="114300" distR="114300">
                  <wp:extent cx="1598295" cy="1188085"/>
                  <wp:effectExtent l="0" t="0" r="1905" b="254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2"/>
                          <a:stretch>
                            <a:fillRect/>
                          </a:stretch>
                        </pic:blipFill>
                        <pic:spPr>
                          <a:xfrm>
                            <a:off x="0" y="0"/>
                            <a:ext cx="1598295" cy="1188085"/>
                          </a:xfrm>
                          <a:prstGeom prst="rect">
                            <a:avLst/>
                          </a:prstGeom>
                          <a:noFill/>
                          <a:ln>
                            <a:noFill/>
                          </a:ln>
                        </pic:spPr>
                      </pic:pic>
                    </a:graphicData>
                  </a:graphic>
                </wp:inline>
              </w:drawing>
            </w:r>
          </w:p>
        </w:tc>
      </w:tr>
      <w:tr w14:paraId="44B53D1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643" w:type="dxa"/>
          </w:tcPr>
          <w:p w14:paraId="5C1CBBD5">
            <w:pPr>
              <w:pStyle w:val="34"/>
              <w:bidi w:val="0"/>
              <w:rPr>
                <w:rFonts w:hint="default"/>
                <w:lang w:val="en-US" w:eastAsia="zh-CN"/>
              </w:rPr>
            </w:pPr>
            <w:r>
              <w:rPr>
                <w:rFonts w:hint="eastAsia"/>
              </w:rPr>
              <w:t>导流岛a</w:t>
            </w:r>
          </w:p>
        </w:tc>
        <w:tc>
          <w:tcPr>
            <w:tcW w:w="4644" w:type="dxa"/>
          </w:tcPr>
          <w:p w14:paraId="16F168B3">
            <w:pPr>
              <w:pStyle w:val="34"/>
              <w:bidi w:val="0"/>
              <w:rPr>
                <w:rFonts w:hint="default"/>
                <w:lang w:val="en-US" w:eastAsia="zh-CN"/>
              </w:rPr>
            </w:pPr>
            <w:r>
              <w:rPr>
                <w:rFonts w:hint="eastAsia"/>
              </w:rPr>
              <w:t>导流岛</w:t>
            </w:r>
            <w:r>
              <w:rPr>
                <w:rFonts w:hint="eastAsia"/>
                <w:lang w:val="en-US" w:eastAsia="zh-CN"/>
              </w:rPr>
              <w:t>b</w:t>
            </w:r>
          </w:p>
        </w:tc>
      </w:tr>
      <w:tr w14:paraId="2E65BD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643" w:type="dxa"/>
          </w:tcPr>
          <w:p w14:paraId="1C383761">
            <w:pPr>
              <w:pStyle w:val="34"/>
              <w:bidi w:val="0"/>
              <w:rPr>
                <w:rFonts w:hint="default"/>
                <w:lang w:val="en-US" w:eastAsia="zh-CN"/>
              </w:rPr>
            </w:pPr>
            <w:r>
              <w:drawing>
                <wp:inline distT="0" distB="0" distL="114300" distR="114300">
                  <wp:extent cx="1895475" cy="1188085"/>
                  <wp:effectExtent l="0" t="0" r="0" b="254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3"/>
                          <a:stretch>
                            <a:fillRect/>
                          </a:stretch>
                        </pic:blipFill>
                        <pic:spPr>
                          <a:xfrm>
                            <a:off x="0" y="0"/>
                            <a:ext cx="1895475" cy="1188085"/>
                          </a:xfrm>
                          <a:prstGeom prst="rect">
                            <a:avLst/>
                          </a:prstGeom>
                          <a:noFill/>
                          <a:ln>
                            <a:noFill/>
                          </a:ln>
                        </pic:spPr>
                      </pic:pic>
                    </a:graphicData>
                  </a:graphic>
                </wp:inline>
              </w:drawing>
            </w:r>
          </w:p>
        </w:tc>
        <w:tc>
          <w:tcPr>
            <w:tcW w:w="4644" w:type="dxa"/>
          </w:tcPr>
          <w:p w14:paraId="3F4F8368">
            <w:pPr>
              <w:pStyle w:val="34"/>
              <w:bidi w:val="0"/>
              <w:rPr>
                <w:rFonts w:hint="default"/>
                <w:lang w:val="en-US" w:eastAsia="zh-CN"/>
              </w:rPr>
            </w:pPr>
            <w:r>
              <w:drawing>
                <wp:inline distT="0" distB="0" distL="114300" distR="114300">
                  <wp:extent cx="1692910" cy="1188085"/>
                  <wp:effectExtent l="0" t="0" r="2540" b="254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4"/>
                          <a:stretch>
                            <a:fillRect/>
                          </a:stretch>
                        </pic:blipFill>
                        <pic:spPr>
                          <a:xfrm>
                            <a:off x="0" y="0"/>
                            <a:ext cx="1692910" cy="1188085"/>
                          </a:xfrm>
                          <a:prstGeom prst="rect">
                            <a:avLst/>
                          </a:prstGeom>
                          <a:noFill/>
                          <a:ln>
                            <a:noFill/>
                          </a:ln>
                        </pic:spPr>
                      </pic:pic>
                    </a:graphicData>
                  </a:graphic>
                </wp:inline>
              </w:drawing>
            </w:r>
          </w:p>
        </w:tc>
      </w:tr>
      <w:tr w14:paraId="7AE3796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643" w:type="dxa"/>
          </w:tcPr>
          <w:p w14:paraId="3BBBE533">
            <w:pPr>
              <w:pStyle w:val="34"/>
              <w:bidi w:val="0"/>
              <w:rPr>
                <w:rFonts w:hint="eastAsia"/>
                <w:lang w:val="en-US" w:eastAsia="zh-CN"/>
              </w:rPr>
            </w:pPr>
            <w:r>
              <w:rPr>
                <w:rFonts w:hint="eastAsia"/>
              </w:rPr>
              <w:t>导流岛</w:t>
            </w:r>
            <w:r>
              <w:rPr>
                <w:rFonts w:hint="eastAsia"/>
                <w:lang w:val="en-US" w:eastAsia="zh-CN"/>
              </w:rPr>
              <w:t>c</w:t>
            </w:r>
          </w:p>
        </w:tc>
        <w:tc>
          <w:tcPr>
            <w:tcW w:w="4644" w:type="dxa"/>
          </w:tcPr>
          <w:p w14:paraId="7B70CDA7">
            <w:pPr>
              <w:pStyle w:val="34"/>
              <w:bidi w:val="0"/>
              <w:rPr>
                <w:rFonts w:hint="default"/>
                <w:lang w:val="en-US" w:eastAsia="zh-CN"/>
              </w:rPr>
            </w:pPr>
            <w:r>
              <w:rPr>
                <w:rFonts w:hint="default"/>
                <w:lang w:val="en-US" w:eastAsia="zh-CN"/>
              </w:rPr>
              <w:t>导流岛d</w:t>
            </w:r>
          </w:p>
        </w:tc>
      </w:tr>
      <w:tr w14:paraId="7DFAA64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287" w:type="dxa"/>
            <w:gridSpan w:val="2"/>
          </w:tcPr>
          <w:p w14:paraId="2185A677">
            <w:pPr>
              <w:pStyle w:val="34"/>
              <w:bidi w:val="0"/>
              <w:rPr>
                <w:rFonts w:hint="default"/>
                <w:lang w:val="en-US" w:eastAsia="zh-CN"/>
              </w:rPr>
            </w:pPr>
            <w:r>
              <w:drawing>
                <wp:inline distT="0" distB="0" distL="114300" distR="114300">
                  <wp:extent cx="1611630" cy="1188085"/>
                  <wp:effectExtent l="0" t="0" r="7620" b="2540"/>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5"/>
                          <a:srcRect b="12206"/>
                          <a:stretch>
                            <a:fillRect/>
                          </a:stretch>
                        </pic:blipFill>
                        <pic:spPr>
                          <a:xfrm>
                            <a:off x="0" y="0"/>
                            <a:ext cx="1611630" cy="1188085"/>
                          </a:xfrm>
                          <a:prstGeom prst="rect">
                            <a:avLst/>
                          </a:prstGeom>
                          <a:noFill/>
                          <a:ln>
                            <a:noFill/>
                          </a:ln>
                        </pic:spPr>
                      </pic:pic>
                    </a:graphicData>
                  </a:graphic>
                </wp:inline>
              </w:drawing>
            </w:r>
          </w:p>
        </w:tc>
      </w:tr>
      <w:tr w14:paraId="605FE0C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287" w:type="dxa"/>
            <w:gridSpan w:val="2"/>
          </w:tcPr>
          <w:p w14:paraId="233204FD">
            <w:pPr>
              <w:pStyle w:val="34"/>
              <w:bidi w:val="0"/>
              <w:rPr>
                <w:rFonts w:hint="default"/>
                <w:lang w:val="en-US" w:eastAsia="zh-CN"/>
              </w:rPr>
            </w:pPr>
            <w:r>
              <w:rPr>
                <w:rFonts w:hint="eastAsia"/>
                <w:lang w:val="en-US" w:eastAsia="zh-CN"/>
              </w:rPr>
              <w:t>导流岛e</w:t>
            </w:r>
          </w:p>
        </w:tc>
      </w:tr>
    </w:tbl>
    <w:p w14:paraId="51C08582">
      <w:pPr>
        <w:pStyle w:val="33"/>
        <w:bidi w:val="0"/>
        <w:rPr>
          <w:rFonts w:hint="eastAsia"/>
          <w:lang w:val="en-US" w:eastAsia="zh-CN"/>
        </w:rPr>
      </w:pPr>
      <w:r>
        <w:t>图</w:t>
      </w:r>
      <w:r>
        <w:rPr>
          <w:rFonts w:hint="default"/>
        </w:rPr>
        <w:fldChar w:fldCharType="begin"/>
      </w:r>
      <w:r>
        <w:rPr>
          <w:rFonts w:hint="default"/>
        </w:rPr>
        <w:instrText xml:space="preserve"> STYLEREF 1 \s </w:instrText>
      </w:r>
      <w:r>
        <w:rPr>
          <w:rFonts w:hint="default"/>
        </w:rPr>
        <w:fldChar w:fldCharType="separate"/>
      </w:r>
      <w:r>
        <w:rPr>
          <w:rFonts w:hint="default"/>
        </w:rPr>
        <w:t>4</w:t>
      </w:r>
      <w:r>
        <w:rPr>
          <w:rFonts w:hint="default"/>
        </w:rPr>
        <w:fldChar w:fldCharType="end"/>
      </w:r>
      <w:r>
        <w:rPr>
          <w:rFonts w:hint="eastAsia"/>
        </w:rPr>
        <w:t>-</w:t>
      </w:r>
      <w:r>
        <w:rPr>
          <w:rFonts w:hint="default"/>
        </w:rPr>
        <w:fldChar w:fldCharType="begin"/>
      </w:r>
      <w:r>
        <w:rPr>
          <w:rFonts w:hint="default"/>
        </w:rPr>
        <w:instrText xml:space="preserve"> SEQ 图 \* ARABIC \s 1 </w:instrText>
      </w:r>
      <w:r>
        <w:rPr>
          <w:rFonts w:hint="default"/>
        </w:rPr>
        <w:fldChar w:fldCharType="separate"/>
      </w:r>
      <w:r>
        <w:rPr>
          <w:rFonts w:hint="default"/>
        </w:rPr>
        <w:t>3</w:t>
      </w:r>
      <w:r>
        <w:rPr>
          <w:rFonts w:hint="default"/>
        </w:rPr>
        <w:fldChar w:fldCharType="end"/>
      </w:r>
      <w:r>
        <w:rPr>
          <w:rFonts w:hint="eastAsia"/>
          <w:lang w:val="en-US" w:eastAsia="zh-CN"/>
        </w:rPr>
        <w:t xml:space="preserve"> 导流岛</w:t>
      </w:r>
    </w:p>
    <w:p w14:paraId="50991BD0">
      <w:pPr>
        <w:bidi w:val="0"/>
        <w:rPr>
          <w:rFonts w:hint="eastAsia"/>
          <w:b w:val="0"/>
          <w:bCs w:val="0"/>
          <w:lang w:val="en-US" w:eastAsia="zh-CN"/>
        </w:rPr>
      </w:pPr>
      <w:r>
        <w:rPr>
          <w:rFonts w:hint="eastAsia"/>
          <w:b/>
          <w:bCs/>
          <w:lang w:val="en-US" w:eastAsia="zh-CN"/>
        </w:rPr>
        <w:t>通道设计：</w:t>
      </w:r>
      <w:r>
        <w:rPr>
          <w:rFonts w:hint="eastAsia"/>
          <w:lang w:val="en-US" w:eastAsia="zh-CN"/>
        </w:rPr>
        <w:t>对中央分隔带和侧分带进行通道设计，支持调头通道和进出通道两种通道类型。</w:t>
      </w:r>
      <w:r>
        <w:rPr>
          <w:rFonts w:hint="eastAsia"/>
          <w:b w:val="0"/>
          <w:bCs w:val="0"/>
          <w:lang w:val="en-US" w:eastAsia="zh-CN"/>
        </w:rPr>
        <w:t>可将图与数据关联，使设计结果更新至横断面数据。</w:t>
      </w:r>
    </w:p>
    <w:p w14:paraId="49C03013">
      <w:pPr>
        <w:bidi w:val="0"/>
        <w:rPr>
          <w:rFonts w:hint="eastAsia"/>
          <w:b w:val="0"/>
          <w:bCs w:val="0"/>
          <w:lang w:val="en-US" w:eastAsia="zh-CN"/>
        </w:rPr>
      </w:pPr>
      <w:r>
        <w:rPr>
          <w:rFonts w:hint="eastAsia"/>
          <w:b/>
          <w:bCs/>
          <w:lang w:val="en-US" w:eastAsia="zh-CN"/>
        </w:rPr>
        <w:t>环形交叉：</w:t>
      </w:r>
      <w:r>
        <w:rPr>
          <w:rFonts w:hint="eastAsia"/>
          <w:b w:val="0"/>
          <w:bCs w:val="0"/>
          <w:lang w:val="en-US" w:eastAsia="zh-CN"/>
        </w:rPr>
        <w:t>支持道路边线为圆弧倒角和直线段倒角两种类型的环形交叉口参数化设计。</w:t>
      </w:r>
    </w:p>
    <w:p w14:paraId="07EEDCE2">
      <w:pPr>
        <w:pStyle w:val="37"/>
        <w:bidi w:val="0"/>
      </w:pPr>
      <w:r>
        <w:drawing>
          <wp:inline distT="0" distB="0" distL="114300" distR="114300">
            <wp:extent cx="2807970" cy="1787525"/>
            <wp:effectExtent l="0" t="0" r="1905" b="317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6"/>
                    <a:stretch>
                      <a:fillRect/>
                    </a:stretch>
                  </pic:blipFill>
                  <pic:spPr>
                    <a:xfrm>
                      <a:off x="0" y="0"/>
                      <a:ext cx="2807970" cy="1787525"/>
                    </a:xfrm>
                    <a:prstGeom prst="rect">
                      <a:avLst/>
                    </a:prstGeom>
                    <a:noFill/>
                    <a:ln>
                      <a:noFill/>
                    </a:ln>
                  </pic:spPr>
                </pic:pic>
              </a:graphicData>
            </a:graphic>
          </wp:inline>
        </w:drawing>
      </w:r>
    </w:p>
    <w:p w14:paraId="11B0A9C9">
      <w:pPr>
        <w:pStyle w:val="33"/>
        <w:rPr>
          <w:rFonts w:hint="default"/>
          <w:lang w:val="en-US" w:eastAsia="zh-CN"/>
        </w:rPr>
      </w:pPr>
      <w:r>
        <w:rPr>
          <w:rFonts w:ascii="Times New Roman" w:hAnsi="Times New Roman" w:eastAsia="宋体" w:cs="Times New Roman"/>
          <w:color w:val="auto"/>
          <w:highlight w:val="none"/>
        </w:rPr>
        <w:t>图</w:t>
      </w:r>
      <w:r>
        <w:rPr>
          <w:rFonts w:hint="default" w:ascii="Times New Roman" w:hAnsi="Times New Roman" w:eastAsia="宋体" w:cs="Times New Roman"/>
          <w:color w:val="auto"/>
          <w:highlight w:val="none"/>
        </w:rPr>
        <w:fldChar w:fldCharType="begin"/>
      </w:r>
      <w:r>
        <w:rPr>
          <w:rFonts w:hint="default" w:ascii="Times New Roman" w:hAnsi="Times New Roman" w:eastAsia="宋体" w:cs="Times New Roman"/>
          <w:color w:val="auto"/>
          <w:highlight w:val="none"/>
        </w:rPr>
        <w:instrText xml:space="preserve"> STYLEREF 1 \s </w:instrText>
      </w:r>
      <w:r>
        <w:rPr>
          <w:rFonts w:hint="default" w:ascii="Times New Roman" w:hAnsi="Times New Roman" w:eastAsia="宋体" w:cs="Times New Roman"/>
          <w:color w:val="auto"/>
          <w:highlight w:val="none"/>
        </w:rPr>
        <w:fldChar w:fldCharType="separate"/>
      </w:r>
      <w:r>
        <w:rPr>
          <w:rFonts w:hint="default" w:ascii="Times New Roman" w:hAnsi="Times New Roman" w:eastAsia="宋体" w:cs="Times New Roman"/>
          <w:color w:val="auto"/>
          <w:highlight w:val="none"/>
        </w:rPr>
        <w:t>4</w:t>
      </w:r>
      <w:r>
        <w:rPr>
          <w:rFonts w:hint="default" w:ascii="Times New Roman" w:hAnsi="Times New Roman" w:eastAsia="宋体" w:cs="Times New Roman"/>
          <w:color w:val="auto"/>
          <w:highlight w:val="none"/>
        </w:rPr>
        <w:fldChar w:fldCharType="end"/>
      </w:r>
      <w:r>
        <w:rPr>
          <w:rFonts w:hint="eastAsia" w:ascii="Times New Roman" w:hAnsi="Times New Roman" w:eastAsia="宋体" w:cs="Times New Roman"/>
          <w:color w:val="auto"/>
          <w:highlight w:val="none"/>
        </w:rPr>
        <w:t>-</w:t>
      </w:r>
      <w:r>
        <w:rPr>
          <w:rFonts w:hint="default" w:ascii="Times New Roman" w:hAnsi="Times New Roman" w:eastAsia="宋体" w:cs="Times New Roman"/>
          <w:color w:val="auto"/>
          <w:highlight w:val="none"/>
        </w:rPr>
        <w:fldChar w:fldCharType="begin"/>
      </w:r>
      <w:r>
        <w:rPr>
          <w:rFonts w:hint="default" w:ascii="Times New Roman" w:hAnsi="Times New Roman" w:eastAsia="宋体" w:cs="Times New Roman"/>
          <w:color w:val="auto"/>
          <w:highlight w:val="none"/>
        </w:rPr>
        <w:instrText xml:space="preserve"> SEQ 图 \* ARABIC \s 1 </w:instrText>
      </w:r>
      <w:r>
        <w:rPr>
          <w:rFonts w:hint="default" w:ascii="Times New Roman" w:hAnsi="Times New Roman" w:eastAsia="宋体" w:cs="Times New Roman"/>
          <w:color w:val="auto"/>
          <w:highlight w:val="none"/>
        </w:rPr>
        <w:fldChar w:fldCharType="separate"/>
      </w:r>
      <w:r>
        <w:rPr>
          <w:rFonts w:hint="default" w:ascii="Times New Roman" w:hAnsi="Times New Roman" w:eastAsia="宋体" w:cs="Times New Roman"/>
          <w:color w:val="auto"/>
          <w:highlight w:val="none"/>
        </w:rPr>
        <w:t>4</w:t>
      </w:r>
      <w:r>
        <w:rPr>
          <w:rFonts w:hint="default" w:ascii="Times New Roman" w:hAnsi="Times New Roman" w:eastAsia="宋体" w:cs="Times New Roman"/>
          <w:color w:val="auto"/>
          <w:highlight w:val="none"/>
        </w:rPr>
        <w:fldChar w:fldCharType="end"/>
      </w:r>
      <w:r>
        <w:rPr>
          <w:rFonts w:hint="eastAsia" w:cs="Times New Roman"/>
          <w:color w:val="auto"/>
          <w:highlight w:val="none"/>
          <w:lang w:val="en-US" w:eastAsia="zh-CN"/>
        </w:rPr>
        <w:t xml:space="preserve"> 环形交叉设置</w:t>
      </w:r>
    </w:p>
    <w:p w14:paraId="2A1186F0">
      <w:pPr>
        <w:bidi w:val="0"/>
        <w:rPr>
          <w:rFonts w:hint="eastAsia"/>
          <w:b/>
          <w:bCs/>
          <w:strike w:val="0"/>
          <w:dstrike w:val="0"/>
          <w:lang w:val="en-US" w:eastAsia="zh-CN"/>
        </w:rPr>
      </w:pPr>
      <w:r>
        <w:rPr>
          <w:rFonts w:hint="eastAsia"/>
          <w:b/>
          <w:bCs/>
          <w:strike w:val="0"/>
          <w:dstrike w:val="0"/>
          <w:lang w:val="en-US" w:eastAsia="zh-CN"/>
        </w:rPr>
        <w:t>出入口：加辅转角的简易平交设计。</w:t>
      </w:r>
    </w:p>
    <w:p w14:paraId="1AFD2D9B">
      <w:pPr>
        <w:pStyle w:val="37"/>
        <w:bidi w:val="0"/>
      </w:pPr>
      <w:r>
        <w:drawing>
          <wp:inline distT="0" distB="0" distL="114300" distR="114300">
            <wp:extent cx="2807970" cy="1896745"/>
            <wp:effectExtent l="0" t="0" r="1905" b="8255"/>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7"/>
                    <a:stretch>
                      <a:fillRect/>
                    </a:stretch>
                  </pic:blipFill>
                  <pic:spPr>
                    <a:xfrm>
                      <a:off x="0" y="0"/>
                      <a:ext cx="2807970" cy="1896745"/>
                    </a:xfrm>
                    <a:prstGeom prst="rect">
                      <a:avLst/>
                    </a:prstGeom>
                    <a:noFill/>
                    <a:ln>
                      <a:noFill/>
                    </a:ln>
                  </pic:spPr>
                </pic:pic>
              </a:graphicData>
            </a:graphic>
          </wp:inline>
        </w:drawing>
      </w:r>
    </w:p>
    <w:p w14:paraId="685D4B49">
      <w:pPr>
        <w:pStyle w:val="33"/>
        <w:rPr>
          <w:rFonts w:hint="default"/>
          <w:lang w:val="en-US" w:eastAsia="zh-CN"/>
        </w:rPr>
      </w:pPr>
      <w:r>
        <w:rPr>
          <w:rFonts w:ascii="Times New Roman" w:hAnsi="Times New Roman" w:eastAsia="宋体" w:cs="Times New Roman"/>
          <w:color w:val="auto"/>
          <w:highlight w:val="none"/>
        </w:rPr>
        <w:t>图</w:t>
      </w:r>
      <w:r>
        <w:rPr>
          <w:rFonts w:hint="default" w:ascii="Times New Roman" w:hAnsi="Times New Roman" w:eastAsia="宋体" w:cs="Times New Roman"/>
          <w:color w:val="auto"/>
          <w:highlight w:val="none"/>
        </w:rPr>
        <w:fldChar w:fldCharType="begin"/>
      </w:r>
      <w:r>
        <w:rPr>
          <w:rFonts w:hint="default" w:ascii="Times New Roman" w:hAnsi="Times New Roman" w:eastAsia="宋体" w:cs="Times New Roman"/>
          <w:color w:val="auto"/>
          <w:highlight w:val="none"/>
        </w:rPr>
        <w:instrText xml:space="preserve"> STYLEREF 1 \s </w:instrText>
      </w:r>
      <w:r>
        <w:rPr>
          <w:rFonts w:hint="default" w:ascii="Times New Roman" w:hAnsi="Times New Roman" w:eastAsia="宋体" w:cs="Times New Roman"/>
          <w:color w:val="auto"/>
          <w:highlight w:val="none"/>
        </w:rPr>
        <w:fldChar w:fldCharType="separate"/>
      </w:r>
      <w:r>
        <w:rPr>
          <w:rFonts w:hint="default" w:ascii="Times New Roman" w:hAnsi="Times New Roman" w:eastAsia="宋体" w:cs="Times New Roman"/>
          <w:color w:val="auto"/>
          <w:highlight w:val="none"/>
        </w:rPr>
        <w:t>4</w:t>
      </w:r>
      <w:r>
        <w:rPr>
          <w:rFonts w:hint="default" w:ascii="Times New Roman" w:hAnsi="Times New Roman" w:eastAsia="宋体" w:cs="Times New Roman"/>
          <w:color w:val="auto"/>
          <w:highlight w:val="none"/>
        </w:rPr>
        <w:fldChar w:fldCharType="end"/>
      </w:r>
      <w:r>
        <w:rPr>
          <w:rFonts w:hint="eastAsia" w:ascii="Times New Roman" w:hAnsi="Times New Roman" w:eastAsia="宋体" w:cs="Times New Roman"/>
          <w:color w:val="auto"/>
          <w:highlight w:val="none"/>
        </w:rPr>
        <w:t>-</w:t>
      </w:r>
      <w:r>
        <w:rPr>
          <w:rFonts w:hint="default" w:ascii="Times New Roman" w:hAnsi="Times New Roman" w:eastAsia="宋体" w:cs="Times New Roman"/>
          <w:color w:val="auto"/>
          <w:highlight w:val="none"/>
        </w:rPr>
        <w:fldChar w:fldCharType="begin"/>
      </w:r>
      <w:r>
        <w:rPr>
          <w:rFonts w:hint="default" w:ascii="Times New Roman" w:hAnsi="Times New Roman" w:eastAsia="宋体" w:cs="Times New Roman"/>
          <w:color w:val="auto"/>
          <w:highlight w:val="none"/>
        </w:rPr>
        <w:instrText xml:space="preserve"> SEQ 图 \* ARABIC \s 1 </w:instrText>
      </w:r>
      <w:r>
        <w:rPr>
          <w:rFonts w:hint="default" w:ascii="Times New Roman" w:hAnsi="Times New Roman" w:eastAsia="宋体" w:cs="Times New Roman"/>
          <w:color w:val="auto"/>
          <w:highlight w:val="none"/>
        </w:rPr>
        <w:fldChar w:fldCharType="separate"/>
      </w:r>
      <w:r>
        <w:rPr>
          <w:rFonts w:hint="default" w:ascii="Times New Roman" w:hAnsi="Times New Roman" w:eastAsia="宋体" w:cs="Times New Roman"/>
          <w:color w:val="auto"/>
          <w:highlight w:val="none"/>
        </w:rPr>
        <w:t>5</w:t>
      </w:r>
      <w:r>
        <w:rPr>
          <w:rFonts w:hint="default" w:ascii="Times New Roman" w:hAnsi="Times New Roman" w:eastAsia="宋体" w:cs="Times New Roman"/>
          <w:color w:val="auto"/>
          <w:highlight w:val="none"/>
        </w:rPr>
        <w:fldChar w:fldCharType="end"/>
      </w:r>
      <w:r>
        <w:rPr>
          <w:rFonts w:hint="eastAsia" w:cs="Times New Roman"/>
          <w:color w:val="auto"/>
          <w:highlight w:val="none"/>
          <w:lang w:val="en-US" w:eastAsia="zh-CN"/>
        </w:rPr>
        <w:t xml:space="preserve"> 出入口设置</w:t>
      </w:r>
    </w:p>
    <w:p w14:paraId="70CD593D">
      <w:pPr>
        <w:bidi w:val="0"/>
        <w:rPr>
          <w:rFonts w:hint="eastAsia"/>
          <w:lang w:val="en-US" w:eastAsia="zh-CN"/>
        </w:rPr>
      </w:pPr>
      <w:r>
        <w:rPr>
          <w:rFonts w:hint="eastAsia"/>
          <w:b/>
          <w:bCs/>
          <w:lang w:val="en-US" w:eastAsia="zh-CN"/>
        </w:rPr>
        <w:t>绿化带处理：</w:t>
      </w:r>
      <w:r>
        <w:rPr>
          <w:rFonts w:hint="eastAsia"/>
          <w:lang w:val="en-US" w:eastAsia="zh-CN"/>
        </w:rPr>
        <w:t>支持沿线或自由绘制绿化带，提供绿化带编辑功能，可将图与数据关联，使设计结果更新至横断面数据。</w:t>
      </w:r>
    </w:p>
    <w:p w14:paraId="09C899BE">
      <w:pPr>
        <w:bidi w:val="0"/>
        <w:rPr>
          <w:rFonts w:hint="default"/>
          <w:lang w:val="en-US" w:eastAsia="zh-CN"/>
        </w:rPr>
      </w:pPr>
      <w:r>
        <w:rPr>
          <w:rFonts w:hint="eastAsia"/>
          <w:b/>
          <w:bCs/>
          <w:lang w:val="en-US" w:eastAsia="zh-CN"/>
        </w:rPr>
        <w:t>其他辅助工具：</w:t>
      </w:r>
      <w:r>
        <w:rPr>
          <w:rFonts w:hint="eastAsia"/>
          <w:b w:val="0"/>
          <w:bCs w:val="0"/>
          <w:strike w:val="0"/>
          <w:dstrike w:val="0"/>
          <w:lang w:val="en-US" w:eastAsia="zh-CN"/>
        </w:rPr>
        <w:t>支持无障碍坡道、</w:t>
      </w:r>
      <w:r>
        <w:rPr>
          <w:b w:val="0"/>
          <w:bCs w:val="0"/>
          <w:strike w:val="0"/>
          <w:dstrike w:val="0"/>
        </w:rPr>
        <w:t>视距三角形</w:t>
      </w:r>
      <w:r>
        <w:rPr>
          <w:rFonts w:hint="eastAsia"/>
          <w:b w:val="0"/>
          <w:bCs w:val="0"/>
          <w:strike w:val="0"/>
          <w:dstrike w:val="0"/>
          <w:lang w:eastAsia="zh-CN"/>
        </w:rPr>
        <w:t>、</w:t>
      </w:r>
      <w:r>
        <w:rPr>
          <w:rFonts w:hint="eastAsia"/>
          <w:b w:val="0"/>
          <w:bCs w:val="0"/>
          <w:strike w:val="0"/>
          <w:dstrike w:val="0"/>
          <w:lang w:val="en-US" w:eastAsia="zh-CN"/>
        </w:rPr>
        <w:t>港湾式停靠站和人行横道线设计。</w:t>
      </w:r>
    </w:p>
    <w:p w14:paraId="29A925E1">
      <w:pPr>
        <w:numPr>
          <w:ilvl w:val="0"/>
          <w:numId w:val="7"/>
        </w:numPr>
        <w:tabs>
          <w:tab w:val="left" w:pos="851"/>
        </w:tabs>
        <w:spacing w:line="360" w:lineRule="auto"/>
        <w:ind w:left="0" w:firstLine="482" w:firstLineChars="200"/>
        <w:rPr>
          <w:rFonts w:hint="eastAsia"/>
          <w:b/>
          <w:bCs/>
          <w:lang w:val="en-US" w:eastAsia="zh-CN"/>
        </w:rPr>
      </w:pPr>
      <w:r>
        <w:rPr>
          <w:rFonts w:hint="eastAsia"/>
          <w:b/>
          <w:bCs/>
          <w:lang w:val="en-US" w:eastAsia="zh-CN"/>
        </w:rPr>
        <w:t>立面设计</w:t>
      </w:r>
    </w:p>
    <w:p w14:paraId="005EC884">
      <w:pPr>
        <w:rPr>
          <w:rFonts w:hint="eastAsia"/>
          <w:lang w:val="en-US" w:eastAsia="zh-CN"/>
        </w:rPr>
      </w:pPr>
      <w:r>
        <w:rPr>
          <w:rFonts w:hint="eastAsia"/>
          <w:b/>
          <w:bCs/>
          <w:lang w:val="en-US" w:eastAsia="zh-CN"/>
        </w:rPr>
        <w:t>构造边界线：</w:t>
      </w:r>
      <w:r>
        <w:rPr>
          <w:rFonts w:hint="eastAsia"/>
          <w:lang w:val="en-US" w:eastAsia="zh-CN"/>
        </w:rPr>
        <w:t>支持十字形、T形、环形、多路交叉等交叉口的立面设计边界范围自动和手动确定。</w:t>
      </w:r>
    </w:p>
    <w:p w14:paraId="55F45F13">
      <w:pPr>
        <w:rPr>
          <w:rFonts w:hint="eastAsia"/>
          <w:b w:val="0"/>
          <w:bCs w:val="0"/>
          <w:lang w:val="en-US" w:eastAsia="zh-CN"/>
        </w:rPr>
      </w:pPr>
      <w:r>
        <w:rPr>
          <w:rFonts w:hint="eastAsia"/>
          <w:b/>
          <w:bCs/>
          <w:lang w:val="en-US" w:eastAsia="zh-CN"/>
        </w:rPr>
        <w:t>定义路脊线：</w:t>
      </w:r>
      <w:r>
        <w:rPr>
          <w:rFonts w:hint="eastAsia"/>
          <w:b w:val="0"/>
          <w:bCs w:val="0"/>
          <w:lang w:val="en-US" w:eastAsia="zh-CN"/>
        </w:rPr>
        <w:t>确定道路的路脊线，路脊线可为直线、圆弧、多段线、圆。</w:t>
      </w:r>
    </w:p>
    <w:p w14:paraId="691CD95A">
      <w:pPr>
        <w:rPr>
          <w:rFonts w:hint="eastAsia"/>
          <w:b w:val="0"/>
          <w:bCs w:val="0"/>
          <w:lang w:val="en-US" w:eastAsia="zh-CN"/>
        </w:rPr>
      </w:pPr>
      <w:r>
        <w:rPr>
          <w:rFonts w:hint="eastAsia"/>
          <w:b/>
          <w:bCs/>
          <w:lang w:val="en-US" w:eastAsia="zh-CN"/>
        </w:rPr>
        <w:t>基本参数输入：</w:t>
      </w:r>
      <w:r>
        <w:rPr>
          <w:rFonts w:hint="eastAsia"/>
          <w:b w:val="0"/>
          <w:bCs w:val="0"/>
          <w:lang w:val="en-US" w:eastAsia="zh-CN"/>
        </w:rPr>
        <w:t>包括交叉口路面结构类型、板块尺寸、各道路纵横坡度、基本控制点数据、交叉口最大横坡、角点标高与等高线的计算方法。</w:t>
      </w:r>
    </w:p>
    <w:p w14:paraId="064944F6">
      <w:pPr>
        <w:pStyle w:val="37"/>
        <w:bidi w:val="0"/>
      </w:pPr>
      <w:r>
        <w:drawing>
          <wp:inline distT="0" distB="0" distL="114300" distR="114300">
            <wp:extent cx="2654300" cy="2814320"/>
            <wp:effectExtent l="0" t="0" r="3175" b="508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8"/>
                    <a:stretch>
                      <a:fillRect/>
                    </a:stretch>
                  </pic:blipFill>
                  <pic:spPr>
                    <a:xfrm>
                      <a:off x="0" y="0"/>
                      <a:ext cx="2654300" cy="2814320"/>
                    </a:xfrm>
                    <a:prstGeom prst="rect">
                      <a:avLst/>
                    </a:prstGeom>
                    <a:noFill/>
                    <a:ln>
                      <a:noFill/>
                    </a:ln>
                  </pic:spPr>
                </pic:pic>
              </a:graphicData>
            </a:graphic>
          </wp:inline>
        </w:drawing>
      </w:r>
    </w:p>
    <w:p w14:paraId="35E6E242">
      <w:pPr>
        <w:pStyle w:val="33"/>
        <w:rPr>
          <w:rFonts w:hint="default"/>
          <w:lang w:val="en-US" w:eastAsia="zh-CN"/>
        </w:rPr>
      </w:pPr>
      <w:r>
        <w:rPr>
          <w:rFonts w:ascii="Times New Roman" w:hAnsi="Times New Roman" w:eastAsia="宋体" w:cs="Times New Roman"/>
          <w:color w:val="auto"/>
          <w:highlight w:val="none"/>
        </w:rPr>
        <w:t>图</w:t>
      </w:r>
      <w:r>
        <w:rPr>
          <w:rFonts w:hint="default" w:ascii="Times New Roman" w:hAnsi="Times New Roman" w:eastAsia="宋体" w:cs="Times New Roman"/>
          <w:color w:val="auto"/>
          <w:highlight w:val="none"/>
        </w:rPr>
        <w:fldChar w:fldCharType="begin"/>
      </w:r>
      <w:r>
        <w:rPr>
          <w:rFonts w:hint="default" w:ascii="Times New Roman" w:hAnsi="Times New Roman" w:eastAsia="宋体" w:cs="Times New Roman"/>
          <w:color w:val="auto"/>
          <w:highlight w:val="none"/>
        </w:rPr>
        <w:instrText xml:space="preserve"> STYLEREF 1 \s </w:instrText>
      </w:r>
      <w:r>
        <w:rPr>
          <w:rFonts w:hint="default" w:ascii="Times New Roman" w:hAnsi="Times New Roman" w:eastAsia="宋体" w:cs="Times New Roman"/>
          <w:color w:val="auto"/>
          <w:highlight w:val="none"/>
        </w:rPr>
        <w:fldChar w:fldCharType="separate"/>
      </w:r>
      <w:r>
        <w:rPr>
          <w:rFonts w:hint="default" w:ascii="Times New Roman" w:hAnsi="Times New Roman" w:eastAsia="宋体" w:cs="Times New Roman"/>
          <w:color w:val="auto"/>
          <w:highlight w:val="none"/>
        </w:rPr>
        <w:t>4</w:t>
      </w:r>
      <w:r>
        <w:rPr>
          <w:rFonts w:hint="default" w:ascii="Times New Roman" w:hAnsi="Times New Roman" w:eastAsia="宋体" w:cs="Times New Roman"/>
          <w:color w:val="auto"/>
          <w:highlight w:val="none"/>
        </w:rPr>
        <w:fldChar w:fldCharType="end"/>
      </w:r>
      <w:r>
        <w:rPr>
          <w:rFonts w:hint="eastAsia" w:ascii="Times New Roman" w:hAnsi="Times New Roman" w:eastAsia="宋体" w:cs="Times New Roman"/>
          <w:color w:val="auto"/>
          <w:highlight w:val="none"/>
        </w:rPr>
        <w:t>-</w:t>
      </w:r>
      <w:r>
        <w:rPr>
          <w:rFonts w:hint="default" w:ascii="Times New Roman" w:hAnsi="Times New Roman" w:eastAsia="宋体" w:cs="Times New Roman"/>
          <w:color w:val="auto"/>
          <w:highlight w:val="none"/>
        </w:rPr>
        <w:fldChar w:fldCharType="begin"/>
      </w:r>
      <w:r>
        <w:rPr>
          <w:rFonts w:hint="default" w:ascii="Times New Roman" w:hAnsi="Times New Roman" w:eastAsia="宋体" w:cs="Times New Roman"/>
          <w:color w:val="auto"/>
          <w:highlight w:val="none"/>
        </w:rPr>
        <w:instrText xml:space="preserve"> SEQ 图 \* ARABIC \s 1 </w:instrText>
      </w:r>
      <w:r>
        <w:rPr>
          <w:rFonts w:hint="default" w:ascii="Times New Roman" w:hAnsi="Times New Roman" w:eastAsia="宋体" w:cs="Times New Roman"/>
          <w:color w:val="auto"/>
          <w:highlight w:val="none"/>
        </w:rPr>
        <w:fldChar w:fldCharType="separate"/>
      </w:r>
      <w:r>
        <w:rPr>
          <w:rFonts w:hint="default" w:ascii="Times New Roman" w:hAnsi="Times New Roman" w:eastAsia="宋体" w:cs="Times New Roman"/>
          <w:color w:val="auto"/>
          <w:highlight w:val="none"/>
        </w:rPr>
        <w:t>6</w:t>
      </w:r>
      <w:r>
        <w:rPr>
          <w:rFonts w:hint="default" w:ascii="Times New Roman" w:hAnsi="Times New Roman" w:eastAsia="宋体" w:cs="Times New Roman"/>
          <w:color w:val="auto"/>
          <w:highlight w:val="none"/>
        </w:rPr>
        <w:fldChar w:fldCharType="end"/>
      </w:r>
      <w:r>
        <w:rPr>
          <w:rFonts w:hint="eastAsia" w:cs="Times New Roman"/>
          <w:color w:val="auto"/>
          <w:highlight w:val="none"/>
          <w:lang w:val="en-US" w:eastAsia="zh-CN"/>
        </w:rPr>
        <w:t xml:space="preserve"> 出交叉口属性定义</w:t>
      </w:r>
    </w:p>
    <w:p w14:paraId="2AF89B41">
      <w:pPr>
        <w:rPr>
          <w:rFonts w:hint="eastAsia"/>
          <w:b w:val="0"/>
          <w:bCs w:val="0"/>
          <w:lang w:val="en-US" w:eastAsia="zh-CN"/>
        </w:rPr>
      </w:pPr>
      <w:r>
        <w:rPr>
          <w:rFonts w:hint="eastAsia"/>
          <w:b/>
          <w:bCs/>
          <w:lang w:val="en-US" w:eastAsia="zh-CN"/>
        </w:rPr>
        <w:t>生成计算线：</w:t>
      </w:r>
      <w:r>
        <w:rPr>
          <w:rFonts w:hint="eastAsia"/>
          <w:b w:val="0"/>
          <w:bCs w:val="0"/>
          <w:lang w:val="en-US" w:eastAsia="zh-CN"/>
        </w:rPr>
        <w:t>支持自动分区、选线分区、和自动不分区三种生成计算线方式。</w:t>
      </w:r>
    </w:p>
    <w:p w14:paraId="7A544EAA">
      <w:pPr>
        <w:rPr>
          <w:rFonts w:hint="eastAsia"/>
          <w:b w:val="0"/>
          <w:bCs w:val="0"/>
          <w:lang w:val="en-US" w:eastAsia="zh-CN"/>
        </w:rPr>
      </w:pPr>
      <w:r>
        <w:rPr>
          <w:rFonts w:hint="eastAsia"/>
          <w:b/>
          <w:bCs/>
          <w:lang w:val="en-US" w:eastAsia="zh-CN"/>
        </w:rPr>
        <w:t>计算线工具：</w:t>
      </w:r>
      <w:r>
        <w:rPr>
          <w:rFonts w:hint="eastAsia"/>
          <w:b w:val="0"/>
          <w:bCs w:val="0"/>
          <w:lang w:val="en-US" w:eastAsia="zh-CN"/>
        </w:rPr>
        <w:t>包括断开计算线、在两个任意两个边界线之间生成计算线、修改计算线标高、计算线标注、删除计算线、删除计算线标注等功能；</w:t>
      </w:r>
    </w:p>
    <w:p w14:paraId="6F6CDE6A">
      <w:pPr>
        <w:rPr>
          <w:rFonts w:hint="eastAsia" w:ascii="宋体" w:hAnsi="宋体" w:eastAsia="宋体" w:cs="宋体"/>
          <w:b/>
          <w:bCs/>
          <w:sz w:val="24"/>
          <w:szCs w:val="24"/>
          <w:lang w:val="en-US" w:eastAsia="zh-CN"/>
        </w:rPr>
      </w:pPr>
      <w:r>
        <w:rPr>
          <w:rFonts w:hint="default" w:ascii="宋体" w:hAnsi="宋体" w:eastAsia="宋体" w:cs="宋体"/>
          <w:b/>
          <w:bCs/>
          <w:sz w:val="24"/>
          <w:szCs w:val="24"/>
          <w:lang w:val="en-US" w:eastAsia="zh-CN"/>
        </w:rPr>
        <w:t>计算角点标高</w:t>
      </w:r>
      <w:r>
        <w:rPr>
          <w:rFonts w:hint="eastAsia" w:ascii="宋体" w:hAnsi="宋体" w:eastAsia="宋体" w:cs="宋体"/>
          <w:b/>
          <w:bCs/>
          <w:sz w:val="24"/>
          <w:szCs w:val="24"/>
          <w:lang w:val="en-US" w:eastAsia="zh-CN"/>
        </w:rPr>
        <w:t>：</w:t>
      </w:r>
      <w:r>
        <w:rPr>
          <w:rFonts w:hint="eastAsia" w:ascii="宋体" w:hAnsi="宋体" w:eastAsia="宋体" w:cs="宋体"/>
          <w:b w:val="0"/>
          <w:bCs w:val="0"/>
          <w:sz w:val="24"/>
          <w:szCs w:val="24"/>
          <w:lang w:val="en-US" w:eastAsia="zh-CN"/>
        </w:rPr>
        <w:t>支持根据计算线计算、根据控制点计算、根据等高线计算三种方式。</w:t>
      </w:r>
    </w:p>
    <w:p w14:paraId="7606DDC4">
      <w:pPr>
        <w:rPr>
          <w:rFonts w:hint="eastAsia" w:ascii="宋体" w:hAnsi="宋体" w:eastAsia="宋体" w:cs="宋体"/>
          <w:b w:val="0"/>
          <w:bCs w:val="0"/>
          <w:sz w:val="24"/>
          <w:szCs w:val="24"/>
          <w:lang w:val="en-US" w:eastAsia="zh-CN"/>
        </w:rPr>
      </w:pPr>
      <w:r>
        <w:rPr>
          <w:rFonts w:hint="default" w:ascii="宋体" w:hAnsi="宋体" w:eastAsia="宋体" w:cs="宋体"/>
          <w:b/>
          <w:bCs/>
          <w:sz w:val="24"/>
          <w:szCs w:val="24"/>
          <w:lang w:val="en-US" w:eastAsia="zh-CN"/>
        </w:rPr>
        <w:t>生成等高线</w:t>
      </w:r>
      <w:r>
        <w:rPr>
          <w:rFonts w:hint="eastAsia" w:ascii="宋体" w:hAnsi="宋体" w:eastAsia="宋体" w:cs="宋体"/>
          <w:b/>
          <w:bCs/>
          <w:sz w:val="24"/>
          <w:szCs w:val="24"/>
          <w:lang w:val="en-US" w:eastAsia="zh-CN"/>
        </w:rPr>
        <w:t>：</w:t>
      </w:r>
      <w:r>
        <w:rPr>
          <w:rFonts w:hint="eastAsia" w:ascii="宋体" w:hAnsi="宋体" w:eastAsia="宋体" w:cs="宋体"/>
          <w:b w:val="0"/>
          <w:bCs w:val="0"/>
          <w:sz w:val="24"/>
          <w:szCs w:val="24"/>
          <w:lang w:val="en-US" w:eastAsia="zh-CN"/>
        </w:rPr>
        <w:t>可根据计算线、控制点、角点标高几种方式来生成图面的等高线。</w:t>
      </w:r>
    </w:p>
    <w:p w14:paraId="1FA4A629">
      <w:pPr>
        <w:numPr>
          <w:ilvl w:val="0"/>
          <w:numId w:val="7"/>
        </w:numPr>
        <w:tabs>
          <w:tab w:val="left" w:pos="851"/>
        </w:tabs>
        <w:spacing w:line="360" w:lineRule="auto"/>
        <w:ind w:left="0" w:firstLine="482" w:firstLineChars="200"/>
        <w:rPr>
          <w:rFonts w:hint="eastAsia"/>
          <w:b/>
          <w:bCs/>
          <w:highlight w:val="none"/>
          <w:lang w:val="en-US" w:eastAsia="zh-CN"/>
        </w:rPr>
      </w:pPr>
      <w:r>
        <w:rPr>
          <w:rFonts w:hint="eastAsia"/>
          <w:b/>
          <w:bCs/>
          <w:highlight w:val="none"/>
          <w:lang w:val="en-US" w:eastAsia="zh-CN"/>
        </w:rPr>
        <w:t>其他功能</w:t>
      </w:r>
    </w:p>
    <w:p w14:paraId="7D2E6AD2">
      <w:pPr>
        <w:rPr>
          <w:rFonts w:hint="default"/>
          <w:b/>
          <w:bCs/>
          <w:highlight w:val="none"/>
          <w:lang w:val="en-US" w:eastAsia="zh-CN"/>
        </w:rPr>
      </w:pPr>
      <w:r>
        <w:rPr>
          <w:rFonts w:hint="eastAsia"/>
          <w:b/>
          <w:bCs/>
          <w:highlight w:val="none"/>
          <w:lang w:val="en-US" w:eastAsia="zh-CN"/>
        </w:rPr>
        <w:t>标志标线：</w:t>
      </w:r>
      <w:r>
        <w:rPr>
          <w:rFonts w:hint="eastAsia"/>
          <w:b w:val="0"/>
          <w:bCs w:val="0"/>
          <w:highlight w:val="none"/>
          <w:lang w:val="en-US" w:eastAsia="zh-CN"/>
        </w:rPr>
        <w:t>支持警告标志、禁令标志、指示标志、指路标志、旅游标志、交通施工安全标志、辅助标志、信号灯、标志杆、指示标线、禁止标线等标志标线的标注。</w:t>
      </w:r>
    </w:p>
    <w:p w14:paraId="77B9ECCE">
      <w:pPr>
        <w:rPr>
          <w:rFonts w:hint="default"/>
          <w:b/>
          <w:bCs/>
          <w:highlight w:val="none"/>
          <w:lang w:val="en-US" w:eastAsia="zh-CN"/>
        </w:rPr>
      </w:pPr>
      <w:r>
        <w:rPr>
          <w:rFonts w:hint="eastAsia"/>
          <w:b/>
          <w:bCs/>
          <w:highlight w:val="none"/>
          <w:lang w:val="en-US" w:eastAsia="zh-CN"/>
        </w:rPr>
        <w:t>交叉口土方：</w:t>
      </w:r>
      <w:r>
        <w:rPr>
          <w:rFonts w:hint="eastAsia"/>
          <w:b w:val="0"/>
          <w:bCs w:val="0"/>
          <w:highlight w:val="none"/>
          <w:lang w:val="en-US" w:eastAsia="zh-CN"/>
        </w:rPr>
        <w:t>根据交叉口边界线生成土方边界，支持在土方边界内三角构网、自动计算土方和边坡土方，支持土方的图表输出，可对土方三角网交点标高进行修改。</w:t>
      </w:r>
    </w:p>
    <w:p w14:paraId="1BC04D8D">
      <w:pPr>
        <w:rPr>
          <w:rFonts w:hint="default" w:cstheme="minorBidi"/>
          <w:b w:val="0"/>
          <w:bCs w:val="0"/>
          <w:sz w:val="24"/>
          <w:szCs w:val="24"/>
          <w:highlight w:val="none"/>
          <w:lang w:val="en-US" w:eastAsia="zh-CN"/>
        </w:rPr>
      </w:pPr>
      <w:r>
        <w:rPr>
          <w:rFonts w:hint="eastAsia" w:ascii="Times New Roman" w:hAnsi="Times New Roman" w:eastAsia="宋体" w:cstheme="minorBidi"/>
          <w:b/>
          <w:bCs/>
          <w:sz w:val="24"/>
          <w:szCs w:val="24"/>
          <w:highlight w:val="none"/>
          <w:lang w:val="en-US" w:eastAsia="zh-CN"/>
        </w:rPr>
        <w:t>三维效果观察</w:t>
      </w:r>
      <w:r>
        <w:rPr>
          <w:rFonts w:hint="eastAsia" w:cstheme="minorBidi"/>
          <w:b/>
          <w:bCs/>
          <w:sz w:val="24"/>
          <w:szCs w:val="24"/>
          <w:highlight w:val="none"/>
          <w:lang w:val="en-US" w:eastAsia="zh-CN"/>
        </w:rPr>
        <w:t>：</w:t>
      </w:r>
      <w:r>
        <w:rPr>
          <w:rFonts w:hint="eastAsia" w:cstheme="minorBidi"/>
          <w:b w:val="0"/>
          <w:bCs w:val="0"/>
          <w:sz w:val="24"/>
          <w:szCs w:val="24"/>
          <w:highlight w:val="none"/>
          <w:lang w:val="en-US" w:eastAsia="zh-CN"/>
        </w:rPr>
        <w:t>支持根据计算线、根据板块角点标高、根据等高线三种方式计算三维曲面并生成三维效果，支持视点转换进行查看，可对三维曲面进行消隐与着色。</w:t>
      </w:r>
    </w:p>
    <w:p w14:paraId="4520845C">
      <w:pPr>
        <w:rPr>
          <w:rFonts w:hint="eastAsia"/>
          <w:highlight w:val="none"/>
          <w:lang w:val="en-US" w:eastAsia="zh-CN"/>
        </w:rPr>
      </w:pPr>
      <w:r>
        <w:rPr>
          <w:rFonts w:hint="eastAsia"/>
          <w:b/>
          <w:bCs/>
          <w:highlight w:val="none"/>
          <w:lang w:val="en-US" w:eastAsia="zh-CN"/>
        </w:rPr>
        <w:t>板块划分：</w:t>
      </w:r>
      <w:r>
        <w:rPr>
          <w:rFonts w:hint="eastAsia"/>
          <w:b w:val="0"/>
          <w:bCs w:val="0"/>
          <w:highlight w:val="none"/>
          <w:lang w:val="en-US" w:eastAsia="zh-CN"/>
        </w:rPr>
        <w:t>支持板块自动划分、平行选定基准线划分、垂直已有板块划分三种划分方式。</w:t>
      </w:r>
    </w:p>
    <w:p w14:paraId="1A30A33C">
      <w:pPr>
        <w:pStyle w:val="4"/>
        <w:bidi w:val="0"/>
        <w:rPr>
          <w:rFonts w:hint="default"/>
          <w:lang w:val="en-US" w:eastAsia="zh-CN"/>
        </w:rPr>
      </w:pPr>
      <w:r>
        <w:rPr>
          <w:rFonts w:hint="eastAsia"/>
          <w:lang w:val="en-US" w:eastAsia="zh-CN"/>
        </w:rPr>
        <w:t>优势与不足</w:t>
      </w:r>
    </w:p>
    <w:p w14:paraId="011E7EBB">
      <w:pPr>
        <w:numPr>
          <w:ilvl w:val="0"/>
          <w:numId w:val="8"/>
        </w:numPr>
        <w:tabs>
          <w:tab w:val="left" w:pos="851"/>
        </w:tabs>
        <w:spacing w:line="360" w:lineRule="auto"/>
        <w:ind w:left="0" w:firstLine="482" w:firstLineChars="200"/>
        <w:rPr>
          <w:rFonts w:hint="eastAsia"/>
          <w:b/>
          <w:bCs/>
          <w:lang w:val="en-US" w:eastAsia="zh-CN"/>
        </w:rPr>
      </w:pPr>
      <w:r>
        <w:rPr>
          <w:rFonts w:hint="eastAsia"/>
          <w:b/>
          <w:bCs/>
          <w:lang w:val="en-US" w:eastAsia="zh-CN"/>
        </w:rPr>
        <w:t>优势</w:t>
      </w:r>
    </w:p>
    <w:p w14:paraId="1BF475AF">
      <w:pPr>
        <w:numPr>
          <w:ilvl w:val="0"/>
          <w:numId w:val="9"/>
        </w:numPr>
        <w:tabs>
          <w:tab w:val="left" w:pos="851"/>
        </w:tabs>
        <w:spacing w:line="360" w:lineRule="auto"/>
        <w:ind w:left="0" w:firstLine="480" w:firstLineChars="200"/>
        <w:rPr>
          <w:rFonts w:hint="eastAsia" w:ascii="Times New Roman" w:hAnsi="Times New Roman" w:eastAsiaTheme="minorEastAsia"/>
          <w:b w:val="0"/>
          <w:bCs/>
          <w:sz w:val="24"/>
          <w:szCs w:val="24"/>
          <w:lang w:val="en-US" w:eastAsia="zh-CN"/>
        </w:rPr>
      </w:pPr>
      <w:r>
        <w:rPr>
          <w:rFonts w:hint="eastAsia" w:eastAsiaTheme="minorEastAsia"/>
          <w:b w:val="0"/>
          <w:bCs/>
          <w:sz w:val="24"/>
          <w:szCs w:val="24"/>
          <w:lang w:val="en-US" w:eastAsia="zh-CN"/>
        </w:rPr>
        <w:t>支持十字形、T形、环形、多路交叉等多种交叉口类型的平面设计和立面设计</w:t>
      </w:r>
      <w:r>
        <w:rPr>
          <w:rFonts w:hint="eastAsia" w:ascii="Times New Roman" w:hAnsi="Times New Roman" w:eastAsiaTheme="minorEastAsia"/>
          <w:b w:val="0"/>
          <w:bCs/>
          <w:sz w:val="24"/>
          <w:szCs w:val="24"/>
          <w:lang w:val="en-US" w:eastAsia="zh-CN"/>
        </w:rPr>
        <w:t>；</w:t>
      </w:r>
    </w:p>
    <w:p w14:paraId="58BE748F">
      <w:pPr>
        <w:numPr>
          <w:ilvl w:val="0"/>
          <w:numId w:val="9"/>
        </w:numPr>
        <w:tabs>
          <w:tab w:val="left" w:pos="851"/>
        </w:tabs>
        <w:spacing w:line="360" w:lineRule="auto"/>
        <w:ind w:left="0" w:firstLine="480" w:firstLineChars="200"/>
        <w:rPr>
          <w:rFonts w:hint="eastAsia" w:ascii="Times New Roman" w:hAnsi="Times New Roman" w:eastAsiaTheme="minorEastAsia"/>
          <w:b w:val="0"/>
          <w:bCs/>
          <w:sz w:val="24"/>
          <w:szCs w:val="24"/>
          <w:lang w:val="en-US" w:eastAsia="zh-CN"/>
        </w:rPr>
      </w:pPr>
      <w:r>
        <w:rPr>
          <w:rFonts w:hint="eastAsia" w:ascii="Times New Roman" w:hAnsi="Times New Roman" w:eastAsiaTheme="minorEastAsia"/>
          <w:b w:val="0"/>
          <w:bCs/>
          <w:sz w:val="24"/>
          <w:szCs w:val="24"/>
          <w:lang w:val="en-US" w:eastAsia="zh-CN"/>
        </w:rPr>
        <w:t>鸿业市政采用大量工具式绘图方法进行设计，操作灵活；</w:t>
      </w:r>
    </w:p>
    <w:p w14:paraId="5FFC923F">
      <w:pPr>
        <w:numPr>
          <w:ilvl w:val="0"/>
          <w:numId w:val="9"/>
        </w:numPr>
        <w:tabs>
          <w:tab w:val="left" w:pos="851"/>
        </w:tabs>
        <w:spacing w:line="360" w:lineRule="auto"/>
        <w:ind w:left="0" w:firstLine="480" w:firstLineChars="200"/>
        <w:rPr>
          <w:rFonts w:hint="default" w:ascii="Times New Roman" w:hAnsi="Times New Roman" w:eastAsiaTheme="minorEastAsia"/>
          <w:b w:val="0"/>
          <w:bCs/>
          <w:sz w:val="24"/>
          <w:szCs w:val="24"/>
          <w:lang w:val="en-US" w:eastAsia="zh-CN"/>
        </w:rPr>
      </w:pPr>
      <w:r>
        <w:rPr>
          <w:rFonts w:hint="eastAsia" w:eastAsiaTheme="minorEastAsia"/>
          <w:b w:val="0"/>
          <w:bCs/>
          <w:sz w:val="24"/>
          <w:szCs w:val="24"/>
          <w:lang w:val="en-US" w:eastAsia="zh-CN"/>
        </w:rPr>
        <w:t>在平面设计时，可选择将绘图结果与横断面数据关联，实现数据与图统一。</w:t>
      </w:r>
    </w:p>
    <w:p w14:paraId="3C52194A">
      <w:pPr>
        <w:numPr>
          <w:ilvl w:val="0"/>
          <w:numId w:val="8"/>
        </w:numPr>
        <w:tabs>
          <w:tab w:val="left" w:pos="851"/>
        </w:tabs>
        <w:spacing w:line="360" w:lineRule="auto"/>
        <w:ind w:left="0" w:firstLine="482" w:firstLineChars="200"/>
        <w:rPr>
          <w:rFonts w:hint="eastAsia"/>
          <w:b/>
          <w:bCs/>
          <w:lang w:val="en-US" w:eastAsia="zh-CN"/>
        </w:rPr>
      </w:pPr>
      <w:r>
        <w:rPr>
          <w:rFonts w:hint="eastAsia"/>
          <w:b/>
          <w:bCs/>
          <w:lang w:val="en-US" w:eastAsia="zh-CN"/>
        </w:rPr>
        <w:t>不足</w:t>
      </w:r>
    </w:p>
    <w:p w14:paraId="5B56BDA2">
      <w:pPr>
        <w:numPr>
          <w:ilvl w:val="0"/>
          <w:numId w:val="10"/>
        </w:numPr>
        <w:tabs>
          <w:tab w:val="left" w:pos="851"/>
        </w:tabs>
        <w:spacing w:line="360" w:lineRule="auto"/>
        <w:ind w:left="0" w:firstLine="480" w:firstLineChars="200"/>
        <w:rPr>
          <w:rFonts w:hint="eastAsia" w:ascii="Times New Roman" w:hAnsi="Times New Roman" w:eastAsiaTheme="minorEastAsia"/>
          <w:b w:val="0"/>
          <w:bCs/>
          <w:sz w:val="24"/>
          <w:szCs w:val="24"/>
          <w:lang w:val="en-US" w:eastAsia="zh-CN"/>
        </w:rPr>
      </w:pPr>
      <w:r>
        <w:rPr>
          <w:rFonts w:hint="eastAsia" w:eastAsiaTheme="minorEastAsia"/>
          <w:b w:val="0"/>
          <w:bCs/>
          <w:sz w:val="24"/>
          <w:szCs w:val="24"/>
          <w:lang w:val="en-US" w:eastAsia="zh-CN"/>
        </w:rPr>
        <w:t>依赖工具式绘图，使设计缺乏系统性，自动化程度低；</w:t>
      </w:r>
    </w:p>
    <w:p w14:paraId="47535C0D">
      <w:pPr>
        <w:numPr>
          <w:ilvl w:val="0"/>
          <w:numId w:val="10"/>
        </w:numPr>
        <w:tabs>
          <w:tab w:val="left" w:pos="851"/>
        </w:tabs>
        <w:spacing w:line="360" w:lineRule="auto"/>
        <w:ind w:left="0" w:firstLine="480" w:firstLineChars="200"/>
        <w:rPr>
          <w:rFonts w:hint="eastAsia" w:ascii="Times New Roman" w:hAnsi="Times New Roman" w:eastAsiaTheme="minorEastAsia"/>
          <w:b w:val="0"/>
          <w:bCs/>
          <w:sz w:val="24"/>
          <w:szCs w:val="24"/>
          <w:lang w:val="en-US" w:eastAsia="zh-CN"/>
        </w:rPr>
      </w:pPr>
      <w:r>
        <w:rPr>
          <w:rFonts w:hint="eastAsia" w:eastAsiaTheme="minorEastAsia"/>
          <w:b w:val="0"/>
          <w:bCs/>
          <w:sz w:val="24"/>
          <w:szCs w:val="24"/>
          <w:lang w:val="en-US" w:eastAsia="zh-CN"/>
        </w:rPr>
        <w:t>中央分隔带、侧分带类型单一，只能适应较为简单渠化场景；</w:t>
      </w:r>
    </w:p>
    <w:p w14:paraId="14FE9B98">
      <w:pPr>
        <w:numPr>
          <w:ilvl w:val="0"/>
          <w:numId w:val="10"/>
        </w:numPr>
        <w:tabs>
          <w:tab w:val="left" w:pos="851"/>
        </w:tabs>
        <w:spacing w:line="360" w:lineRule="auto"/>
        <w:ind w:left="0" w:firstLine="480" w:firstLineChars="200"/>
        <w:rPr>
          <w:rFonts w:hint="eastAsia" w:ascii="Times New Roman" w:hAnsi="Times New Roman" w:eastAsiaTheme="minorEastAsia"/>
          <w:b w:val="0"/>
          <w:bCs/>
          <w:sz w:val="24"/>
          <w:szCs w:val="24"/>
          <w:lang w:val="en-US" w:eastAsia="zh-CN"/>
        </w:rPr>
      </w:pPr>
      <w:r>
        <w:rPr>
          <w:rFonts w:hint="eastAsia" w:ascii="Times New Roman" w:hAnsi="Times New Roman" w:eastAsiaTheme="minorEastAsia"/>
          <w:b w:val="0"/>
          <w:bCs/>
          <w:sz w:val="24"/>
          <w:szCs w:val="24"/>
          <w:lang w:val="en-US" w:eastAsia="zh-CN"/>
        </w:rPr>
        <w:t>右转弯</w:t>
      </w:r>
      <w:r>
        <w:rPr>
          <w:rFonts w:hint="eastAsia" w:eastAsiaTheme="minorEastAsia"/>
          <w:b w:val="0"/>
          <w:bCs/>
          <w:sz w:val="24"/>
          <w:szCs w:val="24"/>
          <w:lang w:val="en-US" w:eastAsia="zh-CN"/>
        </w:rPr>
        <w:t>无法实现</w:t>
      </w:r>
      <w:r>
        <w:rPr>
          <w:rFonts w:hint="eastAsia" w:ascii="Times New Roman" w:hAnsi="Times New Roman" w:eastAsiaTheme="minorEastAsia"/>
          <w:b w:val="0"/>
          <w:bCs/>
          <w:sz w:val="24"/>
          <w:szCs w:val="24"/>
          <w:lang w:val="en-US" w:eastAsia="zh-CN"/>
        </w:rPr>
        <w:t>三心圆设计</w:t>
      </w:r>
      <w:r>
        <w:rPr>
          <w:rFonts w:hint="eastAsia" w:eastAsiaTheme="minorEastAsia"/>
          <w:b w:val="0"/>
          <w:bCs/>
          <w:sz w:val="24"/>
          <w:szCs w:val="24"/>
          <w:lang w:val="en-US" w:eastAsia="zh-CN"/>
        </w:rPr>
        <w:t>。</w:t>
      </w:r>
    </w:p>
    <w:p w14:paraId="75B61BF4">
      <w:pPr>
        <w:pStyle w:val="3"/>
        <w:bidi w:val="0"/>
        <w:rPr>
          <w:rFonts w:hint="default"/>
          <w:lang w:val="en-US" w:eastAsia="zh-CN"/>
        </w:rPr>
      </w:pPr>
      <w:r>
        <w:rPr>
          <w:rFonts w:hint="eastAsia"/>
          <w:lang w:val="en-US" w:eastAsia="zh-CN"/>
        </w:rPr>
        <w:t>远通平交辅助设计系统AGI</w:t>
      </w:r>
    </w:p>
    <w:p w14:paraId="758D4686">
      <w:pPr>
        <w:pStyle w:val="4"/>
        <w:bidi w:val="0"/>
      </w:pPr>
      <w:r>
        <w:rPr>
          <w:rFonts w:hint="eastAsia"/>
          <w:lang w:val="en-US" w:eastAsia="zh-CN"/>
        </w:rPr>
        <w:t>基本情况</w:t>
      </w:r>
    </w:p>
    <w:p w14:paraId="7FD78016">
      <w:pPr>
        <w:rPr>
          <w:rFonts w:hint="eastAsia"/>
          <w:lang w:val="en-US" w:eastAsia="zh-CN"/>
        </w:rPr>
      </w:pPr>
      <w:r>
        <w:rPr>
          <w:rFonts w:hint="eastAsia"/>
          <w:lang w:val="en-US" w:eastAsia="zh-CN"/>
        </w:rPr>
        <w:t>远通平交辅助设计系统AGI（以下简称“AGI”）由四川中交远通工程咨询有限公司研发。该公司成立于2017年，是一家从事工程前期咨询规划、工程安全评估、工程勘察设计、工程项目管理及相关技术软件研发销售的创新型工程咨询公司。</w:t>
      </w:r>
    </w:p>
    <w:p w14:paraId="4DD8A727">
      <w:pPr>
        <w:bidi w:val="0"/>
        <w:rPr>
          <w:rFonts w:hint="eastAsia"/>
          <w:lang w:val="en-US" w:eastAsia="zh-CN"/>
        </w:rPr>
      </w:pPr>
      <w:r>
        <w:rPr>
          <w:rFonts w:hint="eastAsia"/>
          <w:lang w:val="en-US" w:eastAsia="zh-CN"/>
        </w:rPr>
        <w:t>AGI采用项目化管理模式，支持整条道路平面交叉的集中式管理，同一交叉口支持多套方案对比与优化设计。该系统通过模板化组合方式，可灵活适配十字形、T形多路交叉等交叉口设计需求。</w:t>
      </w:r>
    </w:p>
    <w:p w14:paraId="02C6A273">
      <w:pPr>
        <w:pStyle w:val="4"/>
        <w:bidi w:val="0"/>
        <w:rPr>
          <w:rFonts w:hint="default"/>
          <w:lang w:val="en-US" w:eastAsia="zh-CN"/>
        </w:rPr>
      </w:pPr>
      <w:r>
        <w:rPr>
          <w:rFonts w:hint="eastAsia"/>
          <w:lang w:val="en-US" w:eastAsia="zh-CN"/>
        </w:rPr>
        <w:t>主要功能</w:t>
      </w:r>
    </w:p>
    <w:p w14:paraId="292BE15F">
      <w:pPr>
        <w:numPr>
          <w:ilvl w:val="0"/>
          <w:numId w:val="11"/>
        </w:numPr>
        <w:tabs>
          <w:tab w:val="left" w:pos="851"/>
        </w:tabs>
        <w:spacing w:line="360" w:lineRule="auto"/>
        <w:ind w:left="0" w:firstLine="482" w:firstLineChars="200"/>
        <w:rPr>
          <w:rFonts w:hint="eastAsia"/>
          <w:b/>
          <w:bCs/>
          <w:lang w:val="en-US" w:eastAsia="zh-CN"/>
        </w:rPr>
      </w:pPr>
      <w:r>
        <w:rPr>
          <w:rFonts w:hint="eastAsia"/>
          <w:b/>
          <w:bCs/>
          <w:lang w:val="en-US" w:eastAsia="zh-CN"/>
        </w:rPr>
        <w:t>平面设计</w:t>
      </w:r>
    </w:p>
    <w:p w14:paraId="4EC8FC92">
      <w:pPr>
        <w:bidi w:val="0"/>
        <w:rPr>
          <w:rFonts w:hint="default"/>
          <w:lang w:val="en-US" w:eastAsia="zh-CN"/>
        </w:rPr>
      </w:pPr>
      <w:r>
        <w:rPr>
          <w:rFonts w:hint="eastAsia"/>
          <w:b/>
          <w:bCs/>
          <w:lang w:val="en-US" w:eastAsia="zh-CN"/>
        </w:rPr>
        <w:t>添加平交元：</w:t>
      </w:r>
      <w:r>
        <w:rPr>
          <w:rFonts w:hint="eastAsia"/>
          <w:b w:val="0"/>
          <w:bCs w:val="0"/>
          <w:lang w:val="en-US" w:eastAsia="zh-CN"/>
        </w:rPr>
        <w:t>对</w:t>
      </w:r>
      <w:r>
        <w:rPr>
          <w:rFonts w:hint="eastAsia"/>
          <w:lang w:val="en-US" w:eastAsia="zh-CN"/>
        </w:rPr>
        <w:t>预定义平交模板进行实例化，预定义模板包括十字形、错位十字形和T形等平交模板。</w:t>
      </w:r>
    </w:p>
    <w:p w14:paraId="73CDEFB4">
      <w:pPr>
        <w:pStyle w:val="37"/>
        <w:bidi w:val="0"/>
      </w:pPr>
      <w:r>
        <w:drawing>
          <wp:inline distT="0" distB="0" distL="114300" distR="114300">
            <wp:extent cx="2054860" cy="3909060"/>
            <wp:effectExtent l="0" t="0" r="2540" b="5715"/>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19"/>
                    <a:srcRect b="31674"/>
                    <a:stretch>
                      <a:fillRect/>
                    </a:stretch>
                  </pic:blipFill>
                  <pic:spPr>
                    <a:xfrm>
                      <a:off x="0" y="0"/>
                      <a:ext cx="2054860" cy="3909060"/>
                    </a:xfrm>
                    <a:prstGeom prst="rect">
                      <a:avLst/>
                    </a:prstGeom>
                    <a:noFill/>
                    <a:ln>
                      <a:noFill/>
                    </a:ln>
                  </pic:spPr>
                </pic:pic>
              </a:graphicData>
            </a:graphic>
          </wp:inline>
        </w:drawing>
      </w:r>
    </w:p>
    <w:p w14:paraId="70CA9B7B">
      <w:pPr>
        <w:pStyle w:val="33"/>
        <w:rPr>
          <w:rFonts w:hint="default"/>
          <w:lang w:val="en-US"/>
        </w:rPr>
      </w:pPr>
      <w:r>
        <w:rPr>
          <w:rFonts w:ascii="Times New Roman" w:hAnsi="Times New Roman" w:eastAsia="宋体" w:cs="Times New Roman"/>
          <w:color w:val="auto"/>
          <w:highlight w:val="none"/>
        </w:rPr>
        <w:t>图</w:t>
      </w:r>
      <w:r>
        <w:rPr>
          <w:rFonts w:hint="default" w:ascii="Times New Roman" w:hAnsi="Times New Roman" w:eastAsia="宋体" w:cs="Times New Roman"/>
          <w:color w:val="auto"/>
          <w:highlight w:val="none"/>
        </w:rPr>
        <w:fldChar w:fldCharType="begin"/>
      </w:r>
      <w:r>
        <w:rPr>
          <w:rFonts w:hint="default" w:ascii="Times New Roman" w:hAnsi="Times New Roman" w:eastAsia="宋体" w:cs="Times New Roman"/>
          <w:color w:val="auto"/>
          <w:highlight w:val="none"/>
        </w:rPr>
        <w:instrText xml:space="preserve"> STYLEREF 1 \s </w:instrText>
      </w:r>
      <w:r>
        <w:rPr>
          <w:rFonts w:hint="default" w:ascii="Times New Roman" w:hAnsi="Times New Roman" w:eastAsia="宋体" w:cs="Times New Roman"/>
          <w:color w:val="auto"/>
          <w:highlight w:val="none"/>
        </w:rPr>
        <w:fldChar w:fldCharType="separate"/>
      </w:r>
      <w:r>
        <w:rPr>
          <w:rFonts w:hint="default" w:ascii="Times New Roman" w:hAnsi="Times New Roman" w:eastAsia="宋体" w:cs="Times New Roman"/>
          <w:color w:val="auto"/>
          <w:highlight w:val="none"/>
        </w:rPr>
        <w:t>4</w:t>
      </w:r>
      <w:r>
        <w:rPr>
          <w:rFonts w:hint="default" w:ascii="Times New Roman" w:hAnsi="Times New Roman" w:eastAsia="宋体" w:cs="Times New Roman"/>
          <w:color w:val="auto"/>
          <w:highlight w:val="none"/>
        </w:rPr>
        <w:fldChar w:fldCharType="end"/>
      </w:r>
      <w:r>
        <w:rPr>
          <w:rFonts w:hint="eastAsia" w:ascii="Times New Roman" w:hAnsi="Times New Roman" w:eastAsia="宋体" w:cs="Times New Roman"/>
          <w:color w:val="auto"/>
          <w:highlight w:val="none"/>
        </w:rPr>
        <w:t>-</w:t>
      </w:r>
      <w:r>
        <w:rPr>
          <w:rFonts w:hint="default" w:ascii="Times New Roman" w:hAnsi="Times New Roman" w:eastAsia="宋体" w:cs="Times New Roman"/>
          <w:color w:val="auto"/>
          <w:highlight w:val="none"/>
        </w:rPr>
        <w:fldChar w:fldCharType="begin"/>
      </w:r>
      <w:r>
        <w:rPr>
          <w:rFonts w:hint="default" w:ascii="Times New Roman" w:hAnsi="Times New Roman" w:eastAsia="宋体" w:cs="Times New Roman"/>
          <w:color w:val="auto"/>
          <w:highlight w:val="none"/>
        </w:rPr>
        <w:instrText xml:space="preserve"> SEQ 图 \* ARABIC \s 1 </w:instrText>
      </w:r>
      <w:r>
        <w:rPr>
          <w:rFonts w:hint="default" w:ascii="Times New Roman" w:hAnsi="Times New Roman" w:eastAsia="宋体" w:cs="Times New Roman"/>
          <w:color w:val="auto"/>
          <w:highlight w:val="none"/>
        </w:rPr>
        <w:fldChar w:fldCharType="separate"/>
      </w:r>
      <w:r>
        <w:rPr>
          <w:rFonts w:hint="default" w:ascii="Times New Roman" w:hAnsi="Times New Roman" w:eastAsia="宋体" w:cs="Times New Roman"/>
          <w:color w:val="auto"/>
          <w:highlight w:val="none"/>
        </w:rPr>
        <w:t>7</w:t>
      </w:r>
      <w:r>
        <w:rPr>
          <w:rFonts w:hint="default" w:ascii="Times New Roman" w:hAnsi="Times New Roman" w:eastAsia="宋体" w:cs="Times New Roman"/>
          <w:color w:val="auto"/>
          <w:highlight w:val="none"/>
        </w:rPr>
        <w:fldChar w:fldCharType="end"/>
      </w:r>
      <w:r>
        <w:rPr>
          <w:rFonts w:hint="eastAsia" w:cs="Times New Roman"/>
          <w:color w:val="auto"/>
          <w:highlight w:val="none"/>
          <w:lang w:val="en-US" w:eastAsia="zh-CN"/>
        </w:rPr>
        <w:t xml:space="preserve"> </w:t>
      </w:r>
      <w:r>
        <w:rPr>
          <w:rFonts w:hint="eastAsia"/>
          <w:b/>
          <w:bCs/>
          <w:lang w:val="en-US" w:eastAsia="zh-CN"/>
        </w:rPr>
        <w:t>平交元列表</w:t>
      </w:r>
    </w:p>
    <w:p w14:paraId="6D77CB3C">
      <w:pPr>
        <w:bidi w:val="0"/>
        <w:rPr>
          <w:rFonts w:hint="default" w:eastAsia="宋体"/>
          <w:b/>
          <w:bCs/>
          <w:lang w:val="en-US" w:eastAsia="zh-CN"/>
        </w:rPr>
      </w:pPr>
      <w:r>
        <w:rPr>
          <w:rFonts w:hint="eastAsia"/>
          <w:b/>
          <w:bCs/>
          <w:lang w:val="en-US" w:eastAsia="zh-CN"/>
        </w:rPr>
        <w:t>道路中心线设计：</w:t>
      </w:r>
      <w:r>
        <w:rPr>
          <w:rFonts w:hint="eastAsia"/>
          <w:b w:val="0"/>
          <w:bCs w:val="0"/>
          <w:lang w:val="en-US" w:eastAsia="zh-CN"/>
        </w:rPr>
        <w:t>将CAD空间模型中多段线实体匹配为AGI道路中心线，并支持设置道路中心线的参数，参数包括道路名称、道路等级、设计速度、桩号前缀、中心桩号、桩号增大方向、标准横断面等。</w:t>
      </w:r>
    </w:p>
    <w:p w14:paraId="0DDCF85E">
      <w:pPr>
        <w:pStyle w:val="37"/>
        <w:bidi w:val="0"/>
      </w:pPr>
      <w:r>
        <w:drawing>
          <wp:inline distT="0" distB="0" distL="114300" distR="114300">
            <wp:extent cx="2340610" cy="2846070"/>
            <wp:effectExtent l="0" t="0" r="2540" b="1905"/>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20"/>
                    <a:stretch>
                      <a:fillRect/>
                    </a:stretch>
                  </pic:blipFill>
                  <pic:spPr>
                    <a:xfrm>
                      <a:off x="0" y="0"/>
                      <a:ext cx="2340610" cy="2846070"/>
                    </a:xfrm>
                    <a:prstGeom prst="rect">
                      <a:avLst/>
                    </a:prstGeom>
                    <a:noFill/>
                    <a:ln>
                      <a:noFill/>
                    </a:ln>
                  </pic:spPr>
                </pic:pic>
              </a:graphicData>
            </a:graphic>
          </wp:inline>
        </w:drawing>
      </w:r>
    </w:p>
    <w:p w14:paraId="053C2681">
      <w:pPr>
        <w:pStyle w:val="33"/>
        <w:rPr>
          <w:rFonts w:hint="default"/>
          <w:lang w:val="en-US"/>
        </w:rPr>
      </w:pPr>
      <w:r>
        <w:rPr>
          <w:rFonts w:ascii="Times New Roman" w:hAnsi="Times New Roman" w:eastAsia="宋体" w:cs="Times New Roman"/>
          <w:color w:val="auto"/>
          <w:highlight w:val="none"/>
        </w:rPr>
        <w:t>图</w:t>
      </w:r>
      <w:r>
        <w:rPr>
          <w:rFonts w:hint="default" w:ascii="Times New Roman" w:hAnsi="Times New Roman" w:eastAsia="宋体" w:cs="Times New Roman"/>
          <w:color w:val="auto"/>
          <w:highlight w:val="none"/>
        </w:rPr>
        <w:fldChar w:fldCharType="begin"/>
      </w:r>
      <w:r>
        <w:rPr>
          <w:rFonts w:hint="default" w:ascii="Times New Roman" w:hAnsi="Times New Roman" w:eastAsia="宋体" w:cs="Times New Roman"/>
          <w:color w:val="auto"/>
          <w:highlight w:val="none"/>
        </w:rPr>
        <w:instrText xml:space="preserve"> STYLEREF 1 \s </w:instrText>
      </w:r>
      <w:r>
        <w:rPr>
          <w:rFonts w:hint="default" w:ascii="Times New Roman" w:hAnsi="Times New Roman" w:eastAsia="宋体" w:cs="Times New Roman"/>
          <w:color w:val="auto"/>
          <w:highlight w:val="none"/>
        </w:rPr>
        <w:fldChar w:fldCharType="separate"/>
      </w:r>
      <w:r>
        <w:rPr>
          <w:rFonts w:hint="default" w:ascii="Times New Roman" w:hAnsi="Times New Roman" w:eastAsia="宋体" w:cs="Times New Roman"/>
          <w:color w:val="auto"/>
          <w:highlight w:val="none"/>
        </w:rPr>
        <w:t>4</w:t>
      </w:r>
      <w:r>
        <w:rPr>
          <w:rFonts w:hint="default" w:ascii="Times New Roman" w:hAnsi="Times New Roman" w:eastAsia="宋体" w:cs="Times New Roman"/>
          <w:color w:val="auto"/>
          <w:highlight w:val="none"/>
        </w:rPr>
        <w:fldChar w:fldCharType="end"/>
      </w:r>
      <w:r>
        <w:rPr>
          <w:rFonts w:hint="eastAsia" w:ascii="Times New Roman" w:hAnsi="Times New Roman" w:eastAsia="宋体" w:cs="Times New Roman"/>
          <w:color w:val="auto"/>
          <w:highlight w:val="none"/>
        </w:rPr>
        <w:t>-</w:t>
      </w:r>
      <w:r>
        <w:rPr>
          <w:rFonts w:hint="default" w:ascii="Times New Roman" w:hAnsi="Times New Roman" w:eastAsia="宋体" w:cs="Times New Roman"/>
          <w:color w:val="auto"/>
          <w:highlight w:val="none"/>
        </w:rPr>
        <w:fldChar w:fldCharType="begin"/>
      </w:r>
      <w:r>
        <w:rPr>
          <w:rFonts w:hint="default" w:ascii="Times New Roman" w:hAnsi="Times New Roman" w:eastAsia="宋体" w:cs="Times New Roman"/>
          <w:color w:val="auto"/>
          <w:highlight w:val="none"/>
        </w:rPr>
        <w:instrText xml:space="preserve"> SEQ 图 \* ARABIC \s 1 </w:instrText>
      </w:r>
      <w:r>
        <w:rPr>
          <w:rFonts w:hint="default" w:ascii="Times New Roman" w:hAnsi="Times New Roman" w:eastAsia="宋体" w:cs="Times New Roman"/>
          <w:color w:val="auto"/>
          <w:highlight w:val="none"/>
        </w:rPr>
        <w:fldChar w:fldCharType="separate"/>
      </w:r>
      <w:r>
        <w:rPr>
          <w:rFonts w:hint="default" w:ascii="Times New Roman" w:hAnsi="Times New Roman" w:eastAsia="宋体" w:cs="Times New Roman"/>
          <w:color w:val="auto"/>
          <w:highlight w:val="none"/>
        </w:rPr>
        <w:t>8</w:t>
      </w:r>
      <w:r>
        <w:rPr>
          <w:rFonts w:hint="default" w:ascii="Times New Roman" w:hAnsi="Times New Roman" w:eastAsia="宋体" w:cs="Times New Roman"/>
          <w:color w:val="auto"/>
          <w:highlight w:val="none"/>
        </w:rPr>
        <w:fldChar w:fldCharType="end"/>
      </w:r>
      <w:r>
        <w:rPr>
          <w:rFonts w:hint="eastAsia" w:cs="Times New Roman"/>
          <w:color w:val="auto"/>
          <w:highlight w:val="none"/>
          <w:lang w:val="en-US" w:eastAsia="zh-CN"/>
        </w:rPr>
        <w:t xml:space="preserve"> </w:t>
      </w:r>
      <w:r>
        <w:rPr>
          <w:rFonts w:hint="eastAsia"/>
          <w:b/>
          <w:bCs/>
          <w:lang w:val="en-US" w:eastAsia="zh-CN"/>
        </w:rPr>
        <w:t>道路中心线设置</w:t>
      </w:r>
    </w:p>
    <w:p w14:paraId="6988B6F9">
      <w:pPr>
        <w:pStyle w:val="34"/>
        <w:bidi w:val="0"/>
        <w:rPr>
          <w:rFonts w:hint="default"/>
          <w:lang w:val="en-US" w:eastAsia="zh-CN"/>
        </w:rPr>
      </w:pPr>
      <w:r>
        <w:rPr>
          <w:rFonts w:hint="eastAsia"/>
          <w:lang w:val="en-US" w:eastAsia="zh-CN"/>
        </w:rPr>
        <w:t>中线分隔岛设计：设计道路中央交通岛，涵盖8种类型：直行车道借用（等宽式）、T型路口主要道路侧（水滴式）、T型路口次要道路侧（水滴式）、增设转弯车道（右偏式、中央式、左偏式）、对向增设转弯车道（对向式）以及灵活增设转弯车道（自由式）。</w:t>
      </w:r>
    </w:p>
    <w:tbl>
      <w:tblPr>
        <w:tblStyle w:val="26"/>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544"/>
        <w:gridCol w:w="4478"/>
      </w:tblGrid>
      <w:tr w14:paraId="3C5C65F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544" w:type="dxa"/>
          </w:tcPr>
          <w:p w14:paraId="30AF86E8">
            <w:pPr>
              <w:pStyle w:val="34"/>
              <w:bidi w:val="0"/>
              <w:rPr>
                <w:rFonts w:hint="default"/>
                <w:lang w:val="en-US" w:eastAsia="zh-CN"/>
              </w:rPr>
            </w:pPr>
            <w:r>
              <w:drawing>
                <wp:inline distT="0" distB="0" distL="114300" distR="114300">
                  <wp:extent cx="2623820" cy="1440180"/>
                  <wp:effectExtent l="0" t="0" r="508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1"/>
                          <a:srcRect t="1621"/>
                          <a:stretch>
                            <a:fillRect/>
                          </a:stretch>
                        </pic:blipFill>
                        <pic:spPr>
                          <a:xfrm>
                            <a:off x="0" y="0"/>
                            <a:ext cx="2623820" cy="1440180"/>
                          </a:xfrm>
                          <a:prstGeom prst="rect">
                            <a:avLst/>
                          </a:prstGeom>
                          <a:noFill/>
                          <a:ln>
                            <a:noFill/>
                          </a:ln>
                        </pic:spPr>
                      </pic:pic>
                    </a:graphicData>
                  </a:graphic>
                </wp:inline>
              </w:drawing>
            </w:r>
          </w:p>
        </w:tc>
        <w:tc>
          <w:tcPr>
            <w:tcW w:w="4478" w:type="dxa"/>
          </w:tcPr>
          <w:p w14:paraId="70488DD6">
            <w:pPr>
              <w:pStyle w:val="34"/>
              <w:bidi w:val="0"/>
              <w:rPr>
                <w:rFonts w:hint="default"/>
                <w:lang w:val="en-US" w:eastAsia="zh-CN"/>
              </w:rPr>
            </w:pPr>
            <w:r>
              <w:drawing>
                <wp:inline distT="0" distB="0" distL="114300" distR="114300">
                  <wp:extent cx="2604135" cy="1440180"/>
                  <wp:effectExtent l="0" t="0" r="5715"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2"/>
                          <a:srcRect b="2923"/>
                          <a:stretch>
                            <a:fillRect/>
                          </a:stretch>
                        </pic:blipFill>
                        <pic:spPr>
                          <a:xfrm>
                            <a:off x="0" y="0"/>
                            <a:ext cx="2604135" cy="1440180"/>
                          </a:xfrm>
                          <a:prstGeom prst="rect">
                            <a:avLst/>
                          </a:prstGeom>
                          <a:noFill/>
                          <a:ln>
                            <a:noFill/>
                          </a:ln>
                        </pic:spPr>
                      </pic:pic>
                    </a:graphicData>
                  </a:graphic>
                </wp:inline>
              </w:drawing>
            </w:r>
          </w:p>
        </w:tc>
      </w:tr>
      <w:tr w14:paraId="7BC3058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544" w:type="dxa"/>
          </w:tcPr>
          <w:p w14:paraId="438B9E6F">
            <w:pPr>
              <w:pStyle w:val="34"/>
              <w:bidi w:val="0"/>
              <w:rPr>
                <w:rFonts w:hint="default"/>
                <w:lang w:val="en-US" w:eastAsia="zh-CN"/>
              </w:rPr>
            </w:pPr>
            <w:r>
              <w:rPr>
                <w:rFonts w:hint="default"/>
                <w:lang w:val="en-US" w:eastAsia="zh-CN"/>
              </w:rPr>
              <w:t>借用直行车道-等宽式</w:t>
            </w:r>
          </w:p>
        </w:tc>
        <w:tc>
          <w:tcPr>
            <w:tcW w:w="4478" w:type="dxa"/>
          </w:tcPr>
          <w:p w14:paraId="353667F9">
            <w:pPr>
              <w:pStyle w:val="34"/>
              <w:bidi w:val="0"/>
              <w:rPr>
                <w:rFonts w:hint="default"/>
                <w:lang w:val="en-US" w:eastAsia="zh-CN"/>
              </w:rPr>
            </w:pPr>
            <w:r>
              <w:rPr>
                <w:rFonts w:hint="default"/>
                <w:lang w:val="en-US" w:eastAsia="zh-CN"/>
              </w:rPr>
              <w:t>T型主要道路-水滴式</w:t>
            </w:r>
          </w:p>
        </w:tc>
      </w:tr>
      <w:tr w14:paraId="5F38643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544" w:type="dxa"/>
          </w:tcPr>
          <w:p w14:paraId="111BE6B5">
            <w:pPr>
              <w:pStyle w:val="34"/>
              <w:bidi w:val="0"/>
              <w:rPr>
                <w:rFonts w:hint="default"/>
                <w:lang w:val="en-US" w:eastAsia="zh-CN"/>
              </w:rPr>
            </w:pPr>
            <w:r>
              <w:drawing>
                <wp:inline distT="0" distB="0" distL="114300" distR="114300">
                  <wp:extent cx="2606040" cy="1440180"/>
                  <wp:effectExtent l="0" t="0" r="381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3"/>
                          <a:stretch>
                            <a:fillRect/>
                          </a:stretch>
                        </pic:blipFill>
                        <pic:spPr>
                          <a:xfrm>
                            <a:off x="0" y="0"/>
                            <a:ext cx="2606040" cy="1440180"/>
                          </a:xfrm>
                          <a:prstGeom prst="rect">
                            <a:avLst/>
                          </a:prstGeom>
                          <a:noFill/>
                          <a:ln>
                            <a:noFill/>
                          </a:ln>
                        </pic:spPr>
                      </pic:pic>
                    </a:graphicData>
                  </a:graphic>
                </wp:inline>
              </w:drawing>
            </w:r>
          </w:p>
        </w:tc>
        <w:tc>
          <w:tcPr>
            <w:tcW w:w="4478" w:type="dxa"/>
          </w:tcPr>
          <w:p w14:paraId="7EE91128">
            <w:pPr>
              <w:pStyle w:val="34"/>
              <w:bidi w:val="0"/>
              <w:rPr>
                <w:rFonts w:hint="default"/>
                <w:lang w:val="en-US" w:eastAsia="zh-CN"/>
              </w:rPr>
            </w:pPr>
            <w:r>
              <w:drawing>
                <wp:inline distT="0" distB="0" distL="114300" distR="114300">
                  <wp:extent cx="2595245" cy="1440180"/>
                  <wp:effectExtent l="0" t="0" r="508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4"/>
                          <a:stretch>
                            <a:fillRect/>
                          </a:stretch>
                        </pic:blipFill>
                        <pic:spPr>
                          <a:xfrm>
                            <a:off x="0" y="0"/>
                            <a:ext cx="2595245" cy="1440180"/>
                          </a:xfrm>
                          <a:prstGeom prst="rect">
                            <a:avLst/>
                          </a:prstGeom>
                          <a:noFill/>
                          <a:ln>
                            <a:noFill/>
                          </a:ln>
                        </pic:spPr>
                      </pic:pic>
                    </a:graphicData>
                  </a:graphic>
                </wp:inline>
              </w:drawing>
            </w:r>
          </w:p>
        </w:tc>
      </w:tr>
      <w:tr w14:paraId="31C5DC0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544" w:type="dxa"/>
          </w:tcPr>
          <w:p w14:paraId="2BEBEE96">
            <w:pPr>
              <w:pStyle w:val="34"/>
              <w:bidi w:val="0"/>
              <w:rPr>
                <w:rFonts w:hint="default"/>
                <w:lang w:val="en-US" w:eastAsia="zh-CN"/>
              </w:rPr>
            </w:pPr>
            <w:r>
              <w:rPr>
                <w:rFonts w:hint="eastAsia"/>
              </w:rPr>
              <w:t>T型次要道路-水滴式</w:t>
            </w:r>
          </w:p>
        </w:tc>
        <w:tc>
          <w:tcPr>
            <w:tcW w:w="4478" w:type="dxa"/>
          </w:tcPr>
          <w:p w14:paraId="3A17DCDA">
            <w:pPr>
              <w:pStyle w:val="34"/>
              <w:bidi w:val="0"/>
              <w:rPr>
                <w:rFonts w:hint="default"/>
                <w:lang w:val="en-US" w:eastAsia="zh-CN"/>
              </w:rPr>
            </w:pPr>
            <w:r>
              <w:rPr>
                <w:rFonts w:hint="default"/>
                <w:lang w:val="en-US" w:eastAsia="zh-CN"/>
              </w:rPr>
              <w:t>增辟转弯车道-右偏式</w:t>
            </w:r>
          </w:p>
        </w:tc>
      </w:tr>
      <w:tr w14:paraId="3F998B6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544" w:type="dxa"/>
          </w:tcPr>
          <w:p w14:paraId="1EA1D53E">
            <w:pPr>
              <w:pStyle w:val="34"/>
              <w:bidi w:val="0"/>
              <w:rPr>
                <w:rFonts w:hint="default"/>
                <w:lang w:val="en-US" w:eastAsia="zh-CN"/>
              </w:rPr>
            </w:pPr>
            <w:r>
              <w:drawing>
                <wp:inline distT="0" distB="0" distL="114300" distR="114300">
                  <wp:extent cx="2581910" cy="1440180"/>
                  <wp:effectExtent l="0" t="0" r="889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5"/>
                          <a:stretch>
                            <a:fillRect/>
                          </a:stretch>
                        </pic:blipFill>
                        <pic:spPr>
                          <a:xfrm>
                            <a:off x="0" y="0"/>
                            <a:ext cx="2581910" cy="1440180"/>
                          </a:xfrm>
                          <a:prstGeom prst="rect">
                            <a:avLst/>
                          </a:prstGeom>
                          <a:noFill/>
                          <a:ln>
                            <a:noFill/>
                          </a:ln>
                        </pic:spPr>
                      </pic:pic>
                    </a:graphicData>
                  </a:graphic>
                </wp:inline>
              </w:drawing>
            </w:r>
          </w:p>
        </w:tc>
        <w:tc>
          <w:tcPr>
            <w:tcW w:w="4478" w:type="dxa"/>
          </w:tcPr>
          <w:p w14:paraId="139DA84F">
            <w:pPr>
              <w:pStyle w:val="34"/>
              <w:bidi w:val="0"/>
              <w:rPr>
                <w:rFonts w:hint="default"/>
                <w:lang w:val="en-US" w:eastAsia="zh-CN"/>
              </w:rPr>
            </w:pPr>
            <w:r>
              <w:drawing>
                <wp:inline distT="0" distB="0" distL="114300" distR="114300">
                  <wp:extent cx="2597785" cy="144018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6"/>
                          <a:srcRect b="3766"/>
                          <a:stretch>
                            <a:fillRect/>
                          </a:stretch>
                        </pic:blipFill>
                        <pic:spPr>
                          <a:xfrm>
                            <a:off x="0" y="0"/>
                            <a:ext cx="2597785" cy="1440180"/>
                          </a:xfrm>
                          <a:prstGeom prst="rect">
                            <a:avLst/>
                          </a:prstGeom>
                          <a:noFill/>
                          <a:ln>
                            <a:noFill/>
                          </a:ln>
                        </pic:spPr>
                      </pic:pic>
                    </a:graphicData>
                  </a:graphic>
                </wp:inline>
              </w:drawing>
            </w:r>
          </w:p>
        </w:tc>
      </w:tr>
      <w:tr w14:paraId="67562A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544" w:type="dxa"/>
          </w:tcPr>
          <w:p w14:paraId="690105B3">
            <w:pPr>
              <w:pStyle w:val="34"/>
              <w:bidi w:val="0"/>
              <w:rPr>
                <w:rFonts w:hint="default"/>
                <w:lang w:val="en-US" w:eastAsia="zh-CN"/>
              </w:rPr>
            </w:pPr>
            <w:r>
              <w:rPr>
                <w:rFonts w:hint="default"/>
                <w:lang w:val="en-US" w:eastAsia="zh-CN"/>
              </w:rPr>
              <w:t>增辟转弯车道-中央式</w:t>
            </w:r>
          </w:p>
        </w:tc>
        <w:tc>
          <w:tcPr>
            <w:tcW w:w="4478" w:type="dxa"/>
          </w:tcPr>
          <w:p w14:paraId="5A87B260">
            <w:pPr>
              <w:pStyle w:val="34"/>
              <w:bidi w:val="0"/>
              <w:rPr>
                <w:rFonts w:hint="default"/>
                <w:lang w:val="en-US" w:eastAsia="zh-CN"/>
              </w:rPr>
            </w:pPr>
            <w:r>
              <w:rPr>
                <w:rFonts w:hint="default"/>
                <w:lang w:val="en-US" w:eastAsia="zh-CN"/>
              </w:rPr>
              <w:t>增辟转弯车道-左偏式</w:t>
            </w:r>
          </w:p>
        </w:tc>
      </w:tr>
      <w:tr w14:paraId="2B0A9B6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544" w:type="dxa"/>
          </w:tcPr>
          <w:p w14:paraId="35642367">
            <w:pPr>
              <w:pStyle w:val="34"/>
              <w:bidi w:val="0"/>
              <w:rPr>
                <w:rFonts w:hint="default"/>
                <w:lang w:val="en-US" w:eastAsia="zh-CN"/>
              </w:rPr>
            </w:pPr>
            <w:r>
              <w:drawing>
                <wp:inline distT="0" distB="0" distL="114300" distR="114300">
                  <wp:extent cx="2593975" cy="1440180"/>
                  <wp:effectExtent l="0" t="0" r="635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7"/>
                          <a:stretch>
                            <a:fillRect/>
                          </a:stretch>
                        </pic:blipFill>
                        <pic:spPr>
                          <a:xfrm>
                            <a:off x="0" y="0"/>
                            <a:ext cx="2593975" cy="1440180"/>
                          </a:xfrm>
                          <a:prstGeom prst="rect">
                            <a:avLst/>
                          </a:prstGeom>
                          <a:noFill/>
                          <a:ln>
                            <a:noFill/>
                          </a:ln>
                        </pic:spPr>
                      </pic:pic>
                    </a:graphicData>
                  </a:graphic>
                </wp:inline>
              </w:drawing>
            </w:r>
          </w:p>
        </w:tc>
        <w:tc>
          <w:tcPr>
            <w:tcW w:w="4478" w:type="dxa"/>
          </w:tcPr>
          <w:p w14:paraId="43221209">
            <w:pPr>
              <w:pStyle w:val="34"/>
              <w:bidi w:val="0"/>
              <w:rPr>
                <w:rFonts w:hint="default"/>
                <w:lang w:val="en-US" w:eastAsia="zh-CN"/>
              </w:rPr>
            </w:pPr>
            <w:r>
              <w:drawing>
                <wp:inline distT="0" distB="0" distL="114300" distR="114300">
                  <wp:extent cx="2597150" cy="1440180"/>
                  <wp:effectExtent l="0" t="0" r="317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8"/>
                          <a:stretch>
                            <a:fillRect/>
                          </a:stretch>
                        </pic:blipFill>
                        <pic:spPr>
                          <a:xfrm>
                            <a:off x="0" y="0"/>
                            <a:ext cx="2597150" cy="1440180"/>
                          </a:xfrm>
                          <a:prstGeom prst="rect">
                            <a:avLst/>
                          </a:prstGeom>
                          <a:noFill/>
                          <a:ln>
                            <a:noFill/>
                          </a:ln>
                        </pic:spPr>
                      </pic:pic>
                    </a:graphicData>
                  </a:graphic>
                </wp:inline>
              </w:drawing>
            </w:r>
          </w:p>
        </w:tc>
      </w:tr>
      <w:tr w14:paraId="31B8F01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544" w:type="dxa"/>
          </w:tcPr>
          <w:p w14:paraId="2585EB28">
            <w:pPr>
              <w:pStyle w:val="34"/>
              <w:bidi w:val="0"/>
              <w:rPr>
                <w:rFonts w:hint="default"/>
                <w:lang w:val="en-US" w:eastAsia="zh-CN"/>
              </w:rPr>
            </w:pPr>
            <w:r>
              <w:rPr>
                <w:rFonts w:hint="default"/>
                <w:lang w:val="en-US" w:eastAsia="zh-CN"/>
              </w:rPr>
              <w:t>增辟转弯车道-对向式</w:t>
            </w:r>
          </w:p>
        </w:tc>
        <w:tc>
          <w:tcPr>
            <w:tcW w:w="4478" w:type="dxa"/>
          </w:tcPr>
          <w:p w14:paraId="6540ED16">
            <w:pPr>
              <w:pStyle w:val="34"/>
              <w:bidi w:val="0"/>
              <w:rPr>
                <w:rFonts w:hint="default"/>
                <w:lang w:val="en-US" w:eastAsia="zh-CN"/>
              </w:rPr>
            </w:pPr>
            <w:r>
              <w:rPr>
                <w:rFonts w:hint="default"/>
                <w:lang w:val="en-US" w:eastAsia="zh-CN"/>
              </w:rPr>
              <w:t>增辟转弯车道-自由式</w:t>
            </w:r>
          </w:p>
        </w:tc>
      </w:tr>
    </w:tbl>
    <w:p w14:paraId="322AAD6F">
      <w:pPr>
        <w:pStyle w:val="33"/>
        <w:rPr>
          <w:rFonts w:hint="default" w:ascii="宋体" w:hAnsi="宋体" w:eastAsia="宋体" w:cs="宋体"/>
          <w:b w:val="0"/>
          <w:bCs w:val="0"/>
          <w:color w:val="000000"/>
          <w:kern w:val="0"/>
          <w:sz w:val="26"/>
          <w:szCs w:val="26"/>
          <w:lang w:val="en-US" w:eastAsia="zh-CN" w:bidi="ar"/>
        </w:rPr>
      </w:pPr>
      <w:r>
        <w:rPr>
          <w:rFonts w:ascii="Times New Roman" w:hAnsi="Times New Roman" w:eastAsia="宋体" w:cs="Times New Roman"/>
          <w:color w:val="auto"/>
          <w:highlight w:val="none"/>
        </w:rPr>
        <w:t>图</w:t>
      </w:r>
      <w:r>
        <w:rPr>
          <w:rFonts w:hint="default" w:ascii="Times New Roman" w:hAnsi="Times New Roman" w:eastAsia="宋体" w:cs="Times New Roman"/>
          <w:color w:val="auto"/>
          <w:highlight w:val="none"/>
        </w:rPr>
        <w:fldChar w:fldCharType="begin"/>
      </w:r>
      <w:r>
        <w:rPr>
          <w:rFonts w:hint="default" w:ascii="Times New Roman" w:hAnsi="Times New Roman" w:eastAsia="宋体" w:cs="Times New Roman"/>
          <w:color w:val="auto"/>
          <w:highlight w:val="none"/>
        </w:rPr>
        <w:instrText xml:space="preserve"> STYLEREF 1 \s </w:instrText>
      </w:r>
      <w:r>
        <w:rPr>
          <w:rFonts w:hint="default" w:ascii="Times New Roman" w:hAnsi="Times New Roman" w:eastAsia="宋体" w:cs="Times New Roman"/>
          <w:color w:val="auto"/>
          <w:highlight w:val="none"/>
        </w:rPr>
        <w:fldChar w:fldCharType="separate"/>
      </w:r>
      <w:r>
        <w:rPr>
          <w:rFonts w:hint="default" w:ascii="Times New Roman" w:hAnsi="Times New Roman" w:eastAsia="宋体" w:cs="Times New Roman"/>
          <w:color w:val="auto"/>
          <w:highlight w:val="none"/>
        </w:rPr>
        <w:t>4</w:t>
      </w:r>
      <w:r>
        <w:rPr>
          <w:rFonts w:hint="default" w:ascii="Times New Roman" w:hAnsi="Times New Roman" w:eastAsia="宋体" w:cs="Times New Roman"/>
          <w:color w:val="auto"/>
          <w:highlight w:val="none"/>
        </w:rPr>
        <w:fldChar w:fldCharType="end"/>
      </w:r>
      <w:r>
        <w:rPr>
          <w:rFonts w:hint="eastAsia" w:ascii="Times New Roman" w:hAnsi="Times New Roman" w:eastAsia="宋体" w:cs="Times New Roman"/>
          <w:color w:val="auto"/>
          <w:highlight w:val="none"/>
        </w:rPr>
        <w:t>-</w:t>
      </w:r>
      <w:r>
        <w:rPr>
          <w:rFonts w:hint="default" w:ascii="Times New Roman" w:hAnsi="Times New Roman" w:eastAsia="宋体" w:cs="Times New Roman"/>
          <w:color w:val="auto"/>
          <w:highlight w:val="none"/>
        </w:rPr>
        <w:fldChar w:fldCharType="begin"/>
      </w:r>
      <w:r>
        <w:rPr>
          <w:rFonts w:hint="default" w:ascii="Times New Roman" w:hAnsi="Times New Roman" w:eastAsia="宋体" w:cs="Times New Roman"/>
          <w:color w:val="auto"/>
          <w:highlight w:val="none"/>
        </w:rPr>
        <w:instrText xml:space="preserve"> SEQ 图 \* ARABIC \s 1 </w:instrText>
      </w:r>
      <w:r>
        <w:rPr>
          <w:rFonts w:hint="default" w:ascii="Times New Roman" w:hAnsi="Times New Roman" w:eastAsia="宋体" w:cs="Times New Roman"/>
          <w:color w:val="auto"/>
          <w:highlight w:val="none"/>
        </w:rPr>
        <w:fldChar w:fldCharType="separate"/>
      </w:r>
      <w:r>
        <w:rPr>
          <w:rFonts w:hint="default" w:ascii="Times New Roman" w:hAnsi="Times New Roman" w:eastAsia="宋体" w:cs="Times New Roman"/>
          <w:color w:val="auto"/>
          <w:highlight w:val="none"/>
        </w:rPr>
        <w:t>9</w:t>
      </w:r>
      <w:r>
        <w:rPr>
          <w:rFonts w:hint="default" w:ascii="Times New Roman" w:hAnsi="Times New Roman" w:eastAsia="宋体" w:cs="Times New Roman"/>
          <w:color w:val="auto"/>
          <w:highlight w:val="none"/>
        </w:rPr>
        <w:fldChar w:fldCharType="end"/>
      </w:r>
      <w:r>
        <w:rPr>
          <w:rFonts w:hint="eastAsia" w:cs="Times New Roman"/>
          <w:color w:val="auto"/>
          <w:highlight w:val="none"/>
          <w:lang w:val="en-US" w:eastAsia="zh-CN"/>
        </w:rPr>
        <w:t xml:space="preserve"> 中线分隔岛设计</w:t>
      </w:r>
    </w:p>
    <w:p w14:paraId="71CF313D">
      <w:pPr>
        <w:bidi w:val="0"/>
        <w:rPr>
          <w:rFonts w:hint="eastAsia" w:ascii="宋体" w:hAnsi="宋体" w:cs="宋体"/>
          <w:b/>
          <w:bCs/>
          <w:color w:val="000000"/>
          <w:kern w:val="0"/>
          <w:sz w:val="26"/>
          <w:szCs w:val="26"/>
          <w:lang w:val="en-US" w:eastAsia="zh-CN" w:bidi="ar"/>
        </w:rPr>
      </w:pPr>
      <w:r>
        <w:rPr>
          <w:rFonts w:hint="eastAsia" w:ascii="宋体" w:hAnsi="宋体" w:eastAsia="宋体" w:cs="宋体"/>
          <w:b/>
          <w:bCs/>
          <w:color w:val="000000"/>
          <w:kern w:val="0"/>
          <w:sz w:val="26"/>
          <w:szCs w:val="26"/>
          <w:lang w:val="en-US" w:eastAsia="zh-CN" w:bidi="ar"/>
        </w:rPr>
        <w:t>右转外缘线设计：</w:t>
      </w:r>
      <w:r>
        <w:rPr>
          <w:rFonts w:hint="eastAsia" w:ascii="宋体" w:hAnsi="宋体" w:cs="宋体"/>
          <w:b w:val="0"/>
          <w:bCs w:val="0"/>
          <w:color w:val="000000"/>
          <w:kern w:val="0"/>
          <w:sz w:val="26"/>
          <w:szCs w:val="26"/>
          <w:lang w:val="en-US" w:eastAsia="zh-CN" w:bidi="ar"/>
        </w:rPr>
        <w:t>支持在横断面中设置右转弯路面内缘边线位置。</w:t>
      </w:r>
    </w:p>
    <w:p w14:paraId="22D2BA43">
      <w:pPr>
        <w:pStyle w:val="37"/>
        <w:bidi w:val="0"/>
      </w:pPr>
      <w:r>
        <w:drawing>
          <wp:inline distT="0" distB="0" distL="114300" distR="114300">
            <wp:extent cx="3643630" cy="3319780"/>
            <wp:effectExtent l="0" t="0" r="4445" b="444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9"/>
                    <a:stretch>
                      <a:fillRect/>
                    </a:stretch>
                  </pic:blipFill>
                  <pic:spPr>
                    <a:xfrm>
                      <a:off x="0" y="0"/>
                      <a:ext cx="3643630" cy="3319780"/>
                    </a:xfrm>
                    <a:prstGeom prst="rect">
                      <a:avLst/>
                    </a:prstGeom>
                    <a:noFill/>
                    <a:ln>
                      <a:noFill/>
                    </a:ln>
                  </pic:spPr>
                </pic:pic>
              </a:graphicData>
            </a:graphic>
          </wp:inline>
        </w:drawing>
      </w:r>
    </w:p>
    <w:p w14:paraId="66D0B434">
      <w:pPr>
        <w:pStyle w:val="33"/>
        <w:rPr>
          <w:rFonts w:hint="default"/>
          <w:lang w:val="en-US"/>
        </w:rPr>
      </w:pPr>
      <w:r>
        <w:rPr>
          <w:rFonts w:ascii="Times New Roman" w:hAnsi="Times New Roman" w:eastAsia="宋体" w:cs="Times New Roman"/>
          <w:color w:val="auto"/>
          <w:highlight w:val="none"/>
        </w:rPr>
        <w:t>图</w:t>
      </w:r>
      <w:r>
        <w:rPr>
          <w:rFonts w:hint="default" w:ascii="Times New Roman" w:hAnsi="Times New Roman" w:eastAsia="宋体" w:cs="Times New Roman"/>
          <w:color w:val="auto"/>
          <w:highlight w:val="none"/>
        </w:rPr>
        <w:fldChar w:fldCharType="begin"/>
      </w:r>
      <w:r>
        <w:rPr>
          <w:rFonts w:hint="default" w:ascii="Times New Roman" w:hAnsi="Times New Roman" w:eastAsia="宋体" w:cs="Times New Roman"/>
          <w:color w:val="auto"/>
          <w:highlight w:val="none"/>
        </w:rPr>
        <w:instrText xml:space="preserve"> STYLEREF 1 \s </w:instrText>
      </w:r>
      <w:r>
        <w:rPr>
          <w:rFonts w:hint="default" w:ascii="Times New Roman" w:hAnsi="Times New Roman" w:eastAsia="宋体" w:cs="Times New Roman"/>
          <w:color w:val="auto"/>
          <w:highlight w:val="none"/>
        </w:rPr>
        <w:fldChar w:fldCharType="separate"/>
      </w:r>
      <w:r>
        <w:rPr>
          <w:rFonts w:hint="default" w:ascii="Times New Roman" w:hAnsi="Times New Roman" w:eastAsia="宋体" w:cs="Times New Roman"/>
          <w:color w:val="auto"/>
          <w:highlight w:val="none"/>
        </w:rPr>
        <w:t>4</w:t>
      </w:r>
      <w:r>
        <w:rPr>
          <w:rFonts w:hint="default" w:ascii="Times New Roman" w:hAnsi="Times New Roman" w:eastAsia="宋体" w:cs="Times New Roman"/>
          <w:color w:val="auto"/>
          <w:highlight w:val="none"/>
        </w:rPr>
        <w:fldChar w:fldCharType="end"/>
      </w:r>
      <w:r>
        <w:rPr>
          <w:rFonts w:hint="eastAsia" w:ascii="Times New Roman" w:hAnsi="Times New Roman" w:eastAsia="宋体" w:cs="Times New Roman"/>
          <w:color w:val="auto"/>
          <w:highlight w:val="none"/>
        </w:rPr>
        <w:t>-</w:t>
      </w:r>
      <w:r>
        <w:rPr>
          <w:rFonts w:hint="default" w:ascii="Times New Roman" w:hAnsi="Times New Roman" w:eastAsia="宋体" w:cs="Times New Roman"/>
          <w:color w:val="auto"/>
          <w:highlight w:val="none"/>
        </w:rPr>
        <w:fldChar w:fldCharType="begin"/>
      </w:r>
      <w:r>
        <w:rPr>
          <w:rFonts w:hint="default" w:ascii="Times New Roman" w:hAnsi="Times New Roman" w:eastAsia="宋体" w:cs="Times New Roman"/>
          <w:color w:val="auto"/>
          <w:highlight w:val="none"/>
        </w:rPr>
        <w:instrText xml:space="preserve"> SEQ 图 \* ARABIC \s 1 </w:instrText>
      </w:r>
      <w:r>
        <w:rPr>
          <w:rFonts w:hint="default" w:ascii="Times New Roman" w:hAnsi="Times New Roman" w:eastAsia="宋体" w:cs="Times New Roman"/>
          <w:color w:val="auto"/>
          <w:highlight w:val="none"/>
        </w:rPr>
        <w:fldChar w:fldCharType="separate"/>
      </w:r>
      <w:r>
        <w:rPr>
          <w:rFonts w:hint="default" w:ascii="Times New Roman" w:hAnsi="Times New Roman" w:eastAsia="宋体" w:cs="Times New Roman"/>
          <w:color w:val="auto"/>
          <w:highlight w:val="none"/>
        </w:rPr>
        <w:t>10</w:t>
      </w:r>
      <w:r>
        <w:rPr>
          <w:rFonts w:hint="default" w:ascii="Times New Roman" w:hAnsi="Times New Roman" w:eastAsia="宋体" w:cs="Times New Roman"/>
          <w:color w:val="auto"/>
          <w:highlight w:val="none"/>
        </w:rPr>
        <w:fldChar w:fldCharType="end"/>
      </w:r>
      <w:r>
        <w:rPr>
          <w:rFonts w:hint="eastAsia" w:cs="Times New Roman"/>
          <w:color w:val="auto"/>
          <w:highlight w:val="none"/>
          <w:lang w:val="en-US" w:eastAsia="zh-CN"/>
        </w:rPr>
        <w:t xml:space="preserve"> 横断面查看与编辑</w:t>
      </w:r>
    </w:p>
    <w:p w14:paraId="067430E2">
      <w:pPr>
        <w:keepNext w:val="0"/>
        <w:keepLines w:val="0"/>
        <w:widowControl/>
        <w:suppressLineNumbers w:val="0"/>
        <w:jc w:val="left"/>
        <w:rPr>
          <w:rFonts w:hint="default" w:ascii="宋体" w:hAnsi="宋体" w:eastAsia="宋体" w:cs="宋体"/>
          <w:b/>
          <w:bCs/>
          <w:color w:val="000000"/>
          <w:kern w:val="0"/>
          <w:sz w:val="26"/>
          <w:szCs w:val="26"/>
          <w:lang w:val="en-US" w:eastAsia="zh-CN" w:bidi="ar"/>
        </w:rPr>
      </w:pPr>
      <w:r>
        <w:rPr>
          <w:rFonts w:hint="default" w:ascii="宋体" w:hAnsi="宋体" w:eastAsia="宋体" w:cs="宋体"/>
          <w:b/>
          <w:bCs/>
          <w:color w:val="000000"/>
          <w:kern w:val="0"/>
          <w:sz w:val="26"/>
          <w:szCs w:val="26"/>
          <w:lang w:val="en-US" w:eastAsia="zh-CN" w:bidi="ar"/>
        </w:rPr>
        <w:t>转角导流岛设计</w:t>
      </w:r>
      <w:r>
        <w:rPr>
          <w:rFonts w:hint="eastAsia" w:ascii="宋体" w:hAnsi="宋体" w:eastAsia="宋体" w:cs="宋体"/>
          <w:b/>
          <w:bCs/>
          <w:color w:val="000000"/>
          <w:kern w:val="0"/>
          <w:sz w:val="26"/>
          <w:szCs w:val="26"/>
          <w:lang w:val="en-US" w:eastAsia="zh-CN" w:bidi="ar"/>
        </w:rPr>
        <w:t>：</w:t>
      </w:r>
      <w:r>
        <w:rPr>
          <w:rFonts w:hint="eastAsia" w:ascii="宋体" w:hAnsi="宋体" w:eastAsia="宋体" w:cs="宋体"/>
          <w:b w:val="0"/>
          <w:bCs w:val="0"/>
          <w:color w:val="000000"/>
          <w:kern w:val="0"/>
          <w:sz w:val="26"/>
          <w:szCs w:val="26"/>
          <w:lang w:val="en-US" w:eastAsia="zh-CN" w:bidi="ar"/>
        </w:rPr>
        <w:t>右转交通岛设计支持导入</w:t>
      </w:r>
      <w:r>
        <w:rPr>
          <w:rFonts w:hint="default" w:ascii="宋体" w:hAnsi="宋体" w:eastAsia="宋体" w:cs="宋体"/>
          <w:b w:val="0"/>
          <w:bCs w:val="0"/>
          <w:color w:val="000000"/>
          <w:kern w:val="0"/>
          <w:sz w:val="26"/>
          <w:szCs w:val="26"/>
          <w:lang w:val="en-US" w:eastAsia="zh-CN" w:bidi="ar"/>
        </w:rPr>
        <w:t>转角导流岛</w:t>
      </w:r>
      <w:r>
        <w:rPr>
          <w:rFonts w:hint="eastAsia" w:ascii="宋体" w:hAnsi="宋体" w:eastAsia="宋体" w:cs="宋体"/>
          <w:b w:val="0"/>
          <w:bCs w:val="0"/>
          <w:color w:val="000000"/>
          <w:kern w:val="0"/>
          <w:sz w:val="26"/>
          <w:szCs w:val="26"/>
          <w:lang w:val="en-US" w:eastAsia="zh-CN" w:bidi="ar"/>
        </w:rPr>
        <w:t>模板和修改模板参数</w:t>
      </w:r>
      <w:r>
        <w:rPr>
          <w:rFonts w:hint="eastAsia" w:ascii="宋体" w:hAnsi="宋体" w:cs="宋体"/>
          <w:b w:val="0"/>
          <w:bCs w:val="0"/>
          <w:color w:val="000000"/>
          <w:kern w:val="0"/>
          <w:sz w:val="26"/>
          <w:szCs w:val="26"/>
          <w:lang w:val="en-US" w:eastAsia="zh-CN" w:bidi="ar"/>
        </w:rPr>
        <w:t>。</w:t>
      </w:r>
    </w:p>
    <w:p w14:paraId="4A2E8224">
      <w:pPr>
        <w:pStyle w:val="37"/>
        <w:bidi w:val="0"/>
      </w:pPr>
      <w:r>
        <w:drawing>
          <wp:inline distT="0" distB="0" distL="114300" distR="114300">
            <wp:extent cx="4729480" cy="2648585"/>
            <wp:effectExtent l="0" t="0" r="4445"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0"/>
                    <a:stretch>
                      <a:fillRect/>
                    </a:stretch>
                  </pic:blipFill>
                  <pic:spPr>
                    <a:xfrm>
                      <a:off x="0" y="0"/>
                      <a:ext cx="4729480" cy="2648585"/>
                    </a:xfrm>
                    <a:prstGeom prst="rect">
                      <a:avLst/>
                    </a:prstGeom>
                    <a:noFill/>
                    <a:ln>
                      <a:noFill/>
                    </a:ln>
                  </pic:spPr>
                </pic:pic>
              </a:graphicData>
            </a:graphic>
          </wp:inline>
        </w:drawing>
      </w:r>
    </w:p>
    <w:p w14:paraId="6F68060C">
      <w:pPr>
        <w:pStyle w:val="33"/>
        <w:rPr>
          <w:rFonts w:hint="eastAsia"/>
          <w:lang w:val="en-US" w:eastAsia="zh-CN"/>
        </w:rPr>
      </w:pPr>
      <w:r>
        <w:rPr>
          <w:rFonts w:ascii="Times New Roman" w:hAnsi="Times New Roman" w:eastAsia="宋体" w:cs="Times New Roman"/>
          <w:color w:val="auto"/>
          <w:highlight w:val="none"/>
        </w:rPr>
        <w:t>图</w:t>
      </w:r>
      <w:r>
        <w:rPr>
          <w:rFonts w:hint="default" w:ascii="Times New Roman" w:hAnsi="Times New Roman" w:eastAsia="宋体" w:cs="Times New Roman"/>
          <w:color w:val="auto"/>
          <w:highlight w:val="none"/>
        </w:rPr>
        <w:fldChar w:fldCharType="begin"/>
      </w:r>
      <w:r>
        <w:rPr>
          <w:rFonts w:hint="default" w:ascii="Times New Roman" w:hAnsi="Times New Roman" w:eastAsia="宋体" w:cs="Times New Roman"/>
          <w:color w:val="auto"/>
          <w:highlight w:val="none"/>
        </w:rPr>
        <w:instrText xml:space="preserve"> STYLEREF 1 \s </w:instrText>
      </w:r>
      <w:r>
        <w:rPr>
          <w:rFonts w:hint="default" w:ascii="Times New Roman" w:hAnsi="Times New Roman" w:eastAsia="宋体" w:cs="Times New Roman"/>
          <w:color w:val="auto"/>
          <w:highlight w:val="none"/>
        </w:rPr>
        <w:fldChar w:fldCharType="separate"/>
      </w:r>
      <w:r>
        <w:rPr>
          <w:rFonts w:hint="default" w:ascii="Times New Roman" w:hAnsi="Times New Roman" w:eastAsia="宋体" w:cs="Times New Roman"/>
          <w:color w:val="auto"/>
          <w:highlight w:val="none"/>
        </w:rPr>
        <w:t>4</w:t>
      </w:r>
      <w:r>
        <w:rPr>
          <w:rFonts w:hint="default" w:ascii="Times New Roman" w:hAnsi="Times New Roman" w:eastAsia="宋体" w:cs="Times New Roman"/>
          <w:color w:val="auto"/>
          <w:highlight w:val="none"/>
        </w:rPr>
        <w:fldChar w:fldCharType="end"/>
      </w:r>
      <w:r>
        <w:rPr>
          <w:rFonts w:hint="eastAsia" w:ascii="Times New Roman" w:hAnsi="Times New Roman" w:eastAsia="宋体" w:cs="Times New Roman"/>
          <w:color w:val="auto"/>
          <w:highlight w:val="none"/>
        </w:rPr>
        <w:t>-</w:t>
      </w:r>
      <w:r>
        <w:rPr>
          <w:rFonts w:hint="default" w:ascii="Times New Roman" w:hAnsi="Times New Roman" w:eastAsia="宋体" w:cs="Times New Roman"/>
          <w:color w:val="auto"/>
          <w:highlight w:val="none"/>
        </w:rPr>
        <w:fldChar w:fldCharType="begin"/>
      </w:r>
      <w:r>
        <w:rPr>
          <w:rFonts w:hint="default" w:ascii="Times New Roman" w:hAnsi="Times New Roman" w:eastAsia="宋体" w:cs="Times New Roman"/>
          <w:color w:val="auto"/>
          <w:highlight w:val="none"/>
        </w:rPr>
        <w:instrText xml:space="preserve"> SEQ 图 \* ARABIC \s 1 </w:instrText>
      </w:r>
      <w:r>
        <w:rPr>
          <w:rFonts w:hint="default" w:ascii="Times New Roman" w:hAnsi="Times New Roman" w:eastAsia="宋体" w:cs="Times New Roman"/>
          <w:color w:val="auto"/>
          <w:highlight w:val="none"/>
        </w:rPr>
        <w:fldChar w:fldCharType="separate"/>
      </w:r>
      <w:r>
        <w:rPr>
          <w:rFonts w:hint="default" w:ascii="Times New Roman" w:hAnsi="Times New Roman" w:eastAsia="宋体" w:cs="Times New Roman"/>
          <w:color w:val="auto"/>
          <w:highlight w:val="none"/>
        </w:rPr>
        <w:t>11</w:t>
      </w:r>
      <w:r>
        <w:rPr>
          <w:rFonts w:hint="default" w:ascii="Times New Roman" w:hAnsi="Times New Roman" w:eastAsia="宋体" w:cs="Times New Roman"/>
          <w:color w:val="auto"/>
          <w:highlight w:val="none"/>
        </w:rPr>
        <w:fldChar w:fldCharType="end"/>
      </w:r>
      <w:r>
        <w:rPr>
          <w:rFonts w:hint="eastAsia" w:cs="Times New Roman"/>
          <w:color w:val="auto"/>
          <w:highlight w:val="none"/>
          <w:lang w:val="en-US" w:eastAsia="zh-CN"/>
        </w:rPr>
        <w:t xml:space="preserve"> 转角导流岛设计</w:t>
      </w:r>
    </w:p>
    <w:p w14:paraId="20DD7D65">
      <w:pPr>
        <w:pStyle w:val="23"/>
        <w:keepNext w:val="0"/>
        <w:keepLines w:val="0"/>
        <w:widowControl/>
        <w:suppressLineNumbers w:val="0"/>
        <w:rPr>
          <w:rFonts w:hint="default"/>
          <w:b/>
          <w:bCs/>
          <w:lang w:val="en-US" w:eastAsia="zh-CN"/>
        </w:rPr>
      </w:pPr>
      <w:r>
        <w:rPr>
          <w:rFonts w:hint="eastAsia"/>
          <w:b/>
          <w:bCs/>
          <w:lang w:val="en-US" w:eastAsia="zh-CN"/>
        </w:rPr>
        <w:t>自匹配参数：</w:t>
      </w:r>
      <w:r>
        <w:rPr>
          <w:rFonts w:hint="eastAsia"/>
          <w:b w:val="0"/>
          <w:bCs w:val="0"/>
          <w:lang w:val="en-US" w:eastAsia="zh-CN"/>
        </w:rPr>
        <w:t>按道路等级、设计速度和标准横断面等控制参数对应规范值匹配</w:t>
      </w:r>
      <w:r>
        <w:t>直行道路入口直行车道外缘线</w:t>
      </w:r>
      <w:r>
        <w:rPr>
          <w:rFonts w:hint="eastAsia"/>
          <w:lang w:val="en-US" w:eastAsia="zh-CN"/>
        </w:rPr>
        <w:t>和</w:t>
      </w:r>
      <w:r>
        <w:t>直行道路入口直行车道外缘线</w:t>
      </w:r>
      <w:r>
        <w:rPr>
          <w:rFonts w:hint="eastAsia"/>
          <w:lang w:val="en-US" w:eastAsia="zh-CN"/>
        </w:rPr>
        <w:t>等</w:t>
      </w:r>
      <w:r>
        <w:rPr>
          <w:rFonts w:hint="eastAsia"/>
          <w:b w:val="0"/>
          <w:bCs w:val="0"/>
          <w:lang w:val="en-US" w:eastAsia="zh-CN"/>
        </w:rPr>
        <w:t>其它非控制参数。</w:t>
      </w:r>
    </w:p>
    <w:p w14:paraId="5F7C0145">
      <w:pPr>
        <w:pStyle w:val="37"/>
        <w:bidi w:val="0"/>
      </w:pPr>
      <w:r>
        <w:drawing>
          <wp:inline distT="0" distB="0" distL="114300" distR="114300">
            <wp:extent cx="2167255" cy="2324100"/>
            <wp:effectExtent l="0" t="0" r="4445" b="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31"/>
                    <a:stretch>
                      <a:fillRect/>
                    </a:stretch>
                  </pic:blipFill>
                  <pic:spPr>
                    <a:xfrm>
                      <a:off x="0" y="0"/>
                      <a:ext cx="2167255" cy="2324100"/>
                    </a:xfrm>
                    <a:prstGeom prst="rect">
                      <a:avLst/>
                    </a:prstGeom>
                    <a:noFill/>
                    <a:ln>
                      <a:noFill/>
                    </a:ln>
                  </pic:spPr>
                </pic:pic>
              </a:graphicData>
            </a:graphic>
          </wp:inline>
        </w:drawing>
      </w:r>
    </w:p>
    <w:p w14:paraId="230517F7">
      <w:pPr>
        <w:pStyle w:val="33"/>
        <w:rPr>
          <w:rFonts w:hint="default"/>
          <w:lang w:val="en-US" w:eastAsia="zh-CN"/>
        </w:rPr>
      </w:pPr>
      <w:r>
        <w:rPr>
          <w:rFonts w:ascii="Times New Roman" w:hAnsi="Times New Roman" w:eastAsia="宋体" w:cs="Times New Roman"/>
          <w:color w:val="auto"/>
          <w:highlight w:val="none"/>
        </w:rPr>
        <w:t>图</w:t>
      </w:r>
      <w:r>
        <w:rPr>
          <w:rFonts w:hint="default" w:ascii="Times New Roman" w:hAnsi="Times New Roman" w:eastAsia="宋体" w:cs="Times New Roman"/>
          <w:color w:val="auto"/>
          <w:highlight w:val="none"/>
        </w:rPr>
        <w:fldChar w:fldCharType="begin"/>
      </w:r>
      <w:r>
        <w:rPr>
          <w:rFonts w:hint="default" w:ascii="Times New Roman" w:hAnsi="Times New Roman" w:eastAsia="宋体" w:cs="Times New Roman"/>
          <w:color w:val="auto"/>
          <w:highlight w:val="none"/>
        </w:rPr>
        <w:instrText xml:space="preserve"> STYLEREF 1 \s </w:instrText>
      </w:r>
      <w:r>
        <w:rPr>
          <w:rFonts w:hint="default" w:ascii="Times New Roman" w:hAnsi="Times New Roman" w:eastAsia="宋体" w:cs="Times New Roman"/>
          <w:color w:val="auto"/>
          <w:highlight w:val="none"/>
        </w:rPr>
        <w:fldChar w:fldCharType="separate"/>
      </w:r>
      <w:r>
        <w:rPr>
          <w:rFonts w:hint="default" w:ascii="Times New Roman" w:hAnsi="Times New Roman" w:eastAsia="宋体" w:cs="Times New Roman"/>
          <w:color w:val="auto"/>
          <w:highlight w:val="none"/>
        </w:rPr>
        <w:t>4</w:t>
      </w:r>
      <w:r>
        <w:rPr>
          <w:rFonts w:hint="default" w:ascii="Times New Roman" w:hAnsi="Times New Roman" w:eastAsia="宋体" w:cs="Times New Roman"/>
          <w:color w:val="auto"/>
          <w:highlight w:val="none"/>
        </w:rPr>
        <w:fldChar w:fldCharType="end"/>
      </w:r>
      <w:r>
        <w:rPr>
          <w:rFonts w:hint="eastAsia" w:ascii="Times New Roman" w:hAnsi="Times New Roman" w:eastAsia="宋体" w:cs="Times New Roman"/>
          <w:color w:val="auto"/>
          <w:highlight w:val="none"/>
        </w:rPr>
        <w:t>-</w:t>
      </w:r>
      <w:r>
        <w:rPr>
          <w:rFonts w:hint="default" w:ascii="Times New Roman" w:hAnsi="Times New Roman" w:eastAsia="宋体" w:cs="Times New Roman"/>
          <w:color w:val="auto"/>
          <w:highlight w:val="none"/>
        </w:rPr>
        <w:fldChar w:fldCharType="begin"/>
      </w:r>
      <w:r>
        <w:rPr>
          <w:rFonts w:hint="default" w:ascii="Times New Roman" w:hAnsi="Times New Roman" w:eastAsia="宋体" w:cs="Times New Roman"/>
          <w:color w:val="auto"/>
          <w:highlight w:val="none"/>
        </w:rPr>
        <w:instrText xml:space="preserve"> SEQ 图 \* ARABIC \s 1 </w:instrText>
      </w:r>
      <w:r>
        <w:rPr>
          <w:rFonts w:hint="default" w:ascii="Times New Roman" w:hAnsi="Times New Roman" w:eastAsia="宋体" w:cs="Times New Roman"/>
          <w:color w:val="auto"/>
          <w:highlight w:val="none"/>
        </w:rPr>
        <w:fldChar w:fldCharType="separate"/>
      </w:r>
      <w:r>
        <w:rPr>
          <w:rFonts w:hint="default" w:ascii="Times New Roman" w:hAnsi="Times New Roman" w:eastAsia="宋体" w:cs="Times New Roman"/>
          <w:color w:val="auto"/>
          <w:highlight w:val="none"/>
        </w:rPr>
        <w:t>12</w:t>
      </w:r>
      <w:r>
        <w:rPr>
          <w:rFonts w:hint="default" w:ascii="Times New Roman" w:hAnsi="Times New Roman" w:eastAsia="宋体" w:cs="Times New Roman"/>
          <w:color w:val="auto"/>
          <w:highlight w:val="none"/>
        </w:rPr>
        <w:fldChar w:fldCharType="end"/>
      </w:r>
      <w:r>
        <w:rPr>
          <w:rFonts w:hint="eastAsia" w:cs="Times New Roman"/>
          <w:color w:val="auto"/>
          <w:highlight w:val="none"/>
          <w:lang w:val="en-US" w:eastAsia="zh-CN"/>
        </w:rPr>
        <w:t xml:space="preserve"> 平交参数编辑</w:t>
      </w:r>
    </w:p>
    <w:p w14:paraId="5BC2233B">
      <w:pPr>
        <w:pStyle w:val="23"/>
        <w:keepNext w:val="0"/>
        <w:keepLines w:val="0"/>
        <w:widowControl/>
        <w:suppressLineNumbers w:val="0"/>
        <w:rPr>
          <w:rFonts w:hint="eastAsia"/>
          <w:lang w:val="en-US" w:eastAsia="zh-CN"/>
        </w:rPr>
      </w:pPr>
      <w:r>
        <w:rPr>
          <w:b/>
          <w:bCs/>
        </w:rPr>
        <w:t>试算生成数据</w:t>
      </w:r>
      <w:r>
        <w:rPr>
          <w:rFonts w:hint="eastAsia"/>
          <w:b/>
          <w:bCs/>
          <w:lang w:val="en-US" w:eastAsia="zh-CN"/>
        </w:rPr>
        <w:t>：</w:t>
      </w:r>
      <w:r>
        <w:rPr>
          <w:rFonts w:hint="eastAsia"/>
          <w:lang w:val="en-US" w:eastAsia="zh-CN"/>
        </w:rPr>
        <w:t>进行试算，自动判断有无设计数据冲突。</w:t>
      </w:r>
    </w:p>
    <w:p w14:paraId="0F5C8D47">
      <w:pPr>
        <w:numPr>
          <w:ilvl w:val="0"/>
          <w:numId w:val="11"/>
        </w:numPr>
        <w:tabs>
          <w:tab w:val="left" w:pos="851"/>
        </w:tabs>
        <w:spacing w:line="360" w:lineRule="auto"/>
        <w:ind w:left="0" w:firstLine="482" w:firstLineChars="200"/>
        <w:rPr>
          <w:rFonts w:hint="eastAsia"/>
          <w:b/>
          <w:bCs/>
          <w:lang w:val="en-US" w:eastAsia="zh-CN"/>
        </w:rPr>
      </w:pPr>
      <w:r>
        <w:rPr>
          <w:rFonts w:hint="eastAsia"/>
          <w:b/>
          <w:bCs/>
          <w:lang w:val="en-US" w:eastAsia="zh-CN"/>
        </w:rPr>
        <w:t>立面设计</w:t>
      </w:r>
    </w:p>
    <w:p w14:paraId="2F79581D">
      <w:pPr>
        <w:bidi w:val="0"/>
        <w:rPr>
          <w:rFonts w:hint="eastAsia"/>
          <w:b w:val="0"/>
          <w:bCs w:val="0"/>
          <w:lang w:val="en-US" w:eastAsia="zh-CN"/>
        </w:rPr>
      </w:pPr>
      <w:r>
        <w:rPr>
          <w:b/>
          <w:bCs/>
          <w:lang w:val="en-US" w:eastAsia="zh-CN"/>
        </w:rPr>
        <w:t>初始化平交元</w:t>
      </w:r>
      <w:r>
        <w:rPr>
          <w:rFonts w:hint="eastAsia"/>
          <w:b/>
          <w:bCs/>
          <w:lang w:val="en-US" w:eastAsia="zh-CN"/>
        </w:rPr>
        <w:t>：</w:t>
      </w:r>
      <w:r>
        <w:rPr>
          <w:rFonts w:hint="eastAsia"/>
          <w:b w:val="0"/>
          <w:bCs w:val="0"/>
          <w:lang w:val="en-US" w:eastAsia="zh-CN"/>
        </w:rPr>
        <w:t>拾取CAD空间模型中平交的路脊线、路边线，设置路脊线、路边线的端点高程和路脊线横坡。</w:t>
      </w:r>
    </w:p>
    <w:p w14:paraId="7196F874">
      <w:pPr>
        <w:pStyle w:val="37"/>
        <w:bidi w:val="0"/>
      </w:pPr>
      <w:r>
        <w:drawing>
          <wp:inline distT="0" distB="0" distL="114300" distR="114300">
            <wp:extent cx="2341245" cy="2490470"/>
            <wp:effectExtent l="0" t="0" r="1905" b="508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32"/>
                    <a:stretch>
                      <a:fillRect/>
                    </a:stretch>
                  </pic:blipFill>
                  <pic:spPr>
                    <a:xfrm>
                      <a:off x="0" y="0"/>
                      <a:ext cx="2341245" cy="2490470"/>
                    </a:xfrm>
                    <a:prstGeom prst="rect">
                      <a:avLst/>
                    </a:prstGeom>
                    <a:noFill/>
                    <a:ln>
                      <a:noFill/>
                    </a:ln>
                  </pic:spPr>
                </pic:pic>
              </a:graphicData>
            </a:graphic>
          </wp:inline>
        </w:drawing>
      </w:r>
    </w:p>
    <w:p w14:paraId="11C30D9E">
      <w:pPr>
        <w:pStyle w:val="33"/>
        <w:rPr>
          <w:rFonts w:hint="default"/>
          <w:lang w:val="en-US" w:eastAsia="zh-CN"/>
        </w:rPr>
      </w:pPr>
      <w:r>
        <w:rPr>
          <w:rFonts w:ascii="Times New Roman" w:hAnsi="Times New Roman" w:eastAsia="宋体" w:cs="Times New Roman"/>
          <w:color w:val="auto"/>
          <w:highlight w:val="none"/>
        </w:rPr>
        <w:t>图</w:t>
      </w:r>
      <w:r>
        <w:rPr>
          <w:rFonts w:hint="default" w:ascii="Times New Roman" w:hAnsi="Times New Roman" w:eastAsia="宋体" w:cs="Times New Roman"/>
          <w:color w:val="auto"/>
          <w:highlight w:val="none"/>
        </w:rPr>
        <w:fldChar w:fldCharType="begin"/>
      </w:r>
      <w:r>
        <w:rPr>
          <w:rFonts w:hint="default" w:ascii="Times New Roman" w:hAnsi="Times New Roman" w:eastAsia="宋体" w:cs="Times New Roman"/>
          <w:color w:val="auto"/>
          <w:highlight w:val="none"/>
        </w:rPr>
        <w:instrText xml:space="preserve"> STYLEREF 1 \s </w:instrText>
      </w:r>
      <w:r>
        <w:rPr>
          <w:rFonts w:hint="default" w:ascii="Times New Roman" w:hAnsi="Times New Roman" w:eastAsia="宋体" w:cs="Times New Roman"/>
          <w:color w:val="auto"/>
          <w:highlight w:val="none"/>
        </w:rPr>
        <w:fldChar w:fldCharType="separate"/>
      </w:r>
      <w:r>
        <w:rPr>
          <w:rFonts w:hint="default" w:ascii="Times New Roman" w:hAnsi="Times New Roman" w:eastAsia="宋体" w:cs="Times New Roman"/>
          <w:color w:val="auto"/>
          <w:highlight w:val="none"/>
        </w:rPr>
        <w:t>4</w:t>
      </w:r>
      <w:r>
        <w:rPr>
          <w:rFonts w:hint="default" w:ascii="Times New Roman" w:hAnsi="Times New Roman" w:eastAsia="宋体" w:cs="Times New Roman"/>
          <w:color w:val="auto"/>
          <w:highlight w:val="none"/>
        </w:rPr>
        <w:fldChar w:fldCharType="end"/>
      </w:r>
      <w:r>
        <w:rPr>
          <w:rFonts w:hint="eastAsia" w:ascii="Times New Roman" w:hAnsi="Times New Roman" w:eastAsia="宋体" w:cs="Times New Roman"/>
          <w:color w:val="auto"/>
          <w:highlight w:val="none"/>
        </w:rPr>
        <w:t>-</w:t>
      </w:r>
      <w:r>
        <w:rPr>
          <w:rFonts w:hint="default" w:ascii="Times New Roman" w:hAnsi="Times New Roman" w:eastAsia="宋体" w:cs="Times New Roman"/>
          <w:color w:val="auto"/>
          <w:highlight w:val="none"/>
        </w:rPr>
        <w:fldChar w:fldCharType="begin"/>
      </w:r>
      <w:r>
        <w:rPr>
          <w:rFonts w:hint="default" w:ascii="Times New Roman" w:hAnsi="Times New Roman" w:eastAsia="宋体" w:cs="Times New Roman"/>
          <w:color w:val="auto"/>
          <w:highlight w:val="none"/>
        </w:rPr>
        <w:instrText xml:space="preserve"> SEQ 图 \* ARABIC \s 1 </w:instrText>
      </w:r>
      <w:r>
        <w:rPr>
          <w:rFonts w:hint="default" w:ascii="Times New Roman" w:hAnsi="Times New Roman" w:eastAsia="宋体" w:cs="Times New Roman"/>
          <w:color w:val="auto"/>
          <w:highlight w:val="none"/>
        </w:rPr>
        <w:fldChar w:fldCharType="separate"/>
      </w:r>
      <w:r>
        <w:rPr>
          <w:rFonts w:hint="default" w:ascii="Times New Roman" w:hAnsi="Times New Roman" w:eastAsia="宋体" w:cs="Times New Roman"/>
          <w:color w:val="auto"/>
          <w:highlight w:val="none"/>
        </w:rPr>
        <w:t>13</w:t>
      </w:r>
      <w:r>
        <w:rPr>
          <w:rFonts w:hint="default" w:ascii="Times New Roman" w:hAnsi="Times New Roman" w:eastAsia="宋体" w:cs="Times New Roman"/>
          <w:color w:val="auto"/>
          <w:highlight w:val="none"/>
        </w:rPr>
        <w:fldChar w:fldCharType="end"/>
      </w:r>
      <w:r>
        <w:rPr>
          <w:rFonts w:hint="eastAsia" w:cs="Times New Roman"/>
          <w:color w:val="auto"/>
          <w:highlight w:val="none"/>
          <w:lang w:val="en-US" w:eastAsia="zh-CN"/>
        </w:rPr>
        <w:t xml:space="preserve"> 初始化平交元</w:t>
      </w:r>
    </w:p>
    <w:p w14:paraId="0322D859">
      <w:pPr>
        <w:pStyle w:val="23"/>
        <w:keepNext w:val="0"/>
        <w:keepLines w:val="0"/>
        <w:widowControl/>
        <w:suppressLineNumbers w:val="0"/>
        <w:rPr>
          <w:rFonts w:hint="eastAsia"/>
          <w:b w:val="0"/>
          <w:bCs w:val="0"/>
          <w:lang w:val="en-US" w:eastAsia="zh-CN"/>
        </w:rPr>
      </w:pPr>
      <w:r>
        <w:rPr>
          <w:rFonts w:hint="eastAsia"/>
          <w:b/>
          <w:bCs/>
          <w:lang w:val="en-US" w:eastAsia="zh-CN"/>
        </w:rPr>
        <w:t>边界编辑：</w:t>
      </w:r>
      <w:r>
        <w:rPr>
          <w:rFonts w:hint="eastAsia"/>
          <w:b w:val="0"/>
          <w:bCs w:val="0"/>
          <w:lang w:val="en-US" w:eastAsia="zh-CN"/>
        </w:rPr>
        <w:t>支持调整路脊线和路边线的端点高程、设置任意点高程及拟合方式。</w:t>
      </w:r>
    </w:p>
    <w:p w14:paraId="0C25F7CC">
      <w:pPr>
        <w:pStyle w:val="23"/>
        <w:keepNext w:val="0"/>
        <w:keepLines w:val="0"/>
        <w:widowControl/>
        <w:suppressLineNumbers w:val="0"/>
        <w:rPr>
          <w:rFonts w:hint="eastAsia"/>
          <w:b w:val="0"/>
          <w:bCs w:val="0"/>
          <w:lang w:val="en-US" w:eastAsia="zh-CN"/>
        </w:rPr>
      </w:pPr>
      <w:r>
        <w:rPr>
          <w:rFonts w:hint="default"/>
          <w:b/>
          <w:bCs/>
          <w:lang w:val="en-US" w:eastAsia="zh-CN"/>
        </w:rPr>
        <w:t>排水检验</w:t>
      </w:r>
      <w:r>
        <w:rPr>
          <w:rFonts w:hint="eastAsia"/>
          <w:b/>
          <w:bCs/>
          <w:lang w:val="en-US" w:eastAsia="zh-CN"/>
        </w:rPr>
        <w:t>：</w:t>
      </w:r>
      <w:r>
        <w:rPr>
          <w:rFonts w:hint="eastAsia"/>
          <w:b w:val="0"/>
          <w:bCs w:val="0"/>
          <w:lang w:val="en-US" w:eastAsia="zh-CN"/>
        </w:rPr>
        <w:t>支持设置过缓坡、过陡坡临界值对排水情况进行检查。</w:t>
      </w:r>
    </w:p>
    <w:p w14:paraId="054F58D9">
      <w:pPr>
        <w:numPr>
          <w:ilvl w:val="0"/>
          <w:numId w:val="11"/>
        </w:numPr>
        <w:tabs>
          <w:tab w:val="left" w:pos="851"/>
        </w:tabs>
        <w:spacing w:line="360" w:lineRule="auto"/>
        <w:ind w:left="0" w:firstLine="482" w:firstLineChars="200"/>
        <w:rPr>
          <w:rFonts w:hint="eastAsia"/>
          <w:b/>
          <w:bCs/>
          <w:lang w:val="en-US" w:eastAsia="zh-CN"/>
        </w:rPr>
      </w:pPr>
      <w:r>
        <w:rPr>
          <w:rFonts w:hint="eastAsia"/>
          <w:b/>
          <w:bCs/>
          <w:lang w:val="en-US" w:eastAsia="zh-CN"/>
        </w:rPr>
        <w:t>图表</w:t>
      </w:r>
    </w:p>
    <w:p w14:paraId="0296BBD1">
      <w:pPr>
        <w:pStyle w:val="23"/>
        <w:keepNext w:val="0"/>
        <w:keepLines w:val="0"/>
        <w:widowControl/>
        <w:suppressLineNumbers w:val="0"/>
        <w:rPr>
          <w:rFonts w:hint="eastAsia"/>
          <w:b w:val="0"/>
          <w:bCs w:val="0"/>
          <w:lang w:val="en-US" w:eastAsia="zh-CN"/>
        </w:rPr>
      </w:pPr>
      <w:r>
        <w:rPr>
          <w:rFonts w:hint="eastAsia"/>
          <w:b/>
          <w:bCs/>
          <w:lang w:val="en-US" w:eastAsia="zh-CN"/>
        </w:rPr>
        <w:t>平面设计成果输出：</w:t>
      </w:r>
      <w:r>
        <w:rPr>
          <w:rFonts w:hint="eastAsia"/>
          <w:b w:val="0"/>
          <w:bCs w:val="0"/>
          <w:lang w:val="en-US" w:eastAsia="zh-CN"/>
        </w:rPr>
        <w:t>支持输出平交平面图、大样图、横断面图等。</w:t>
      </w:r>
    </w:p>
    <w:p w14:paraId="26521158">
      <w:pPr>
        <w:pStyle w:val="23"/>
        <w:keepNext w:val="0"/>
        <w:keepLines w:val="0"/>
        <w:widowControl/>
        <w:suppressLineNumbers w:val="0"/>
        <w:rPr>
          <w:rFonts w:hint="eastAsia"/>
          <w:b/>
          <w:bCs/>
          <w:lang w:val="en-US" w:eastAsia="zh-CN"/>
        </w:rPr>
      </w:pPr>
      <w:r>
        <w:rPr>
          <w:rFonts w:hint="eastAsia"/>
          <w:b/>
          <w:bCs/>
          <w:lang w:val="en-US" w:eastAsia="zh-CN"/>
        </w:rPr>
        <w:t>立面设计成果输出：</w:t>
      </w:r>
      <w:r>
        <w:rPr>
          <w:rFonts w:hint="eastAsia"/>
          <w:b w:val="0"/>
          <w:bCs w:val="0"/>
          <w:lang w:val="en-US" w:eastAsia="zh-CN"/>
        </w:rPr>
        <w:t>支持输出施工网格（或水泥板块线）、等高线图、网格（或水泥板）高程图。</w:t>
      </w:r>
    </w:p>
    <w:p w14:paraId="48F950EB">
      <w:pPr>
        <w:numPr>
          <w:ilvl w:val="0"/>
          <w:numId w:val="11"/>
        </w:numPr>
        <w:tabs>
          <w:tab w:val="left" w:pos="851"/>
        </w:tabs>
        <w:spacing w:line="360" w:lineRule="auto"/>
        <w:ind w:left="0" w:firstLine="482" w:firstLineChars="200"/>
        <w:rPr>
          <w:rFonts w:hint="eastAsia"/>
          <w:b/>
          <w:bCs/>
          <w:lang w:val="en-US" w:eastAsia="zh-CN"/>
        </w:rPr>
      </w:pPr>
      <w:r>
        <w:rPr>
          <w:rFonts w:hint="eastAsia"/>
          <w:b/>
          <w:bCs/>
          <w:lang w:val="en-US" w:eastAsia="zh-CN"/>
        </w:rPr>
        <w:t>其他功能</w:t>
      </w:r>
    </w:p>
    <w:p w14:paraId="2AF80223">
      <w:pPr>
        <w:numPr>
          <w:ilvl w:val="0"/>
          <w:numId w:val="0"/>
        </w:numPr>
        <w:tabs>
          <w:tab w:val="left" w:pos="851"/>
        </w:tabs>
        <w:spacing w:line="360" w:lineRule="auto"/>
        <w:ind w:leftChars="200"/>
        <w:rPr>
          <w:rFonts w:hint="eastAsia"/>
          <w:b w:val="0"/>
          <w:bCs w:val="0"/>
          <w:lang w:val="en-US" w:eastAsia="zh-CN"/>
        </w:rPr>
      </w:pPr>
      <w:r>
        <w:rPr>
          <w:rFonts w:hint="eastAsia"/>
          <w:b/>
          <w:bCs/>
          <w:lang w:val="en-US" w:eastAsia="zh-CN"/>
        </w:rPr>
        <w:t>三维检验:</w:t>
      </w:r>
      <w:r>
        <w:rPr>
          <w:rFonts w:hint="eastAsia"/>
          <w:b w:val="0"/>
          <w:bCs w:val="0"/>
          <w:lang w:val="en-US" w:eastAsia="zh-CN"/>
        </w:rPr>
        <w:t>支持生成三维模型，可在单色或彩色模式下进行观察。</w:t>
      </w:r>
    </w:p>
    <w:p w14:paraId="5D8C7755">
      <w:pPr>
        <w:numPr>
          <w:ilvl w:val="0"/>
          <w:numId w:val="0"/>
        </w:numPr>
        <w:tabs>
          <w:tab w:val="left" w:pos="851"/>
        </w:tabs>
        <w:spacing w:line="360" w:lineRule="auto"/>
        <w:ind w:leftChars="200"/>
        <w:rPr>
          <w:rFonts w:hint="default"/>
          <w:b w:val="0"/>
          <w:bCs w:val="0"/>
          <w:lang w:val="en-US" w:eastAsia="zh-CN"/>
        </w:rPr>
      </w:pPr>
      <w:r>
        <w:rPr>
          <w:rFonts w:hint="eastAsia"/>
          <w:b/>
          <w:bCs/>
          <w:lang w:val="en-US" w:eastAsia="zh-CN"/>
        </w:rPr>
        <w:t>板块划分：</w:t>
      </w:r>
      <w:r>
        <w:rPr>
          <w:rFonts w:hint="eastAsia"/>
          <w:b w:val="0"/>
          <w:bCs w:val="0"/>
          <w:lang w:val="en-US" w:eastAsia="zh-CN"/>
        </w:rPr>
        <w:t>支持手动划分平交板块。</w:t>
      </w:r>
    </w:p>
    <w:p w14:paraId="7F8AF4C6">
      <w:pPr>
        <w:pStyle w:val="4"/>
        <w:bidi w:val="0"/>
        <w:rPr>
          <w:rFonts w:hint="default"/>
          <w:lang w:val="en-US" w:eastAsia="zh-CN"/>
        </w:rPr>
      </w:pPr>
      <w:r>
        <w:rPr>
          <w:rFonts w:hint="eastAsia"/>
          <w:lang w:val="en-US" w:eastAsia="zh-CN"/>
        </w:rPr>
        <w:t>优势与不足</w:t>
      </w:r>
    </w:p>
    <w:p w14:paraId="421DA8EC">
      <w:pPr>
        <w:numPr>
          <w:ilvl w:val="0"/>
          <w:numId w:val="12"/>
        </w:numPr>
        <w:tabs>
          <w:tab w:val="left" w:pos="851"/>
        </w:tabs>
        <w:spacing w:line="360" w:lineRule="auto"/>
        <w:ind w:left="0" w:firstLine="482" w:firstLineChars="200"/>
        <w:rPr>
          <w:rFonts w:hint="default" w:eastAsiaTheme="minorEastAsia"/>
          <w:b w:val="0"/>
          <w:bCs/>
          <w:sz w:val="24"/>
          <w:szCs w:val="24"/>
          <w:lang w:val="en-US" w:eastAsia="zh-CN"/>
        </w:rPr>
      </w:pPr>
      <w:r>
        <w:rPr>
          <w:rFonts w:hint="eastAsia"/>
          <w:b/>
          <w:bCs/>
          <w:lang w:val="en-US" w:eastAsia="zh-CN"/>
        </w:rPr>
        <w:t>优势</w:t>
      </w:r>
    </w:p>
    <w:p w14:paraId="6042C396">
      <w:pPr>
        <w:numPr>
          <w:ilvl w:val="0"/>
          <w:numId w:val="13"/>
        </w:numPr>
        <w:tabs>
          <w:tab w:val="left" w:pos="851"/>
        </w:tabs>
        <w:spacing w:line="360" w:lineRule="auto"/>
        <w:ind w:left="0" w:firstLine="480" w:firstLineChars="200"/>
        <w:rPr>
          <w:rFonts w:hint="default" w:eastAsiaTheme="minorEastAsia"/>
          <w:b w:val="0"/>
          <w:bCs/>
          <w:sz w:val="24"/>
          <w:szCs w:val="24"/>
          <w:lang w:val="en-US" w:eastAsia="zh-CN"/>
        </w:rPr>
      </w:pPr>
      <w:r>
        <w:rPr>
          <w:rFonts w:hint="eastAsia" w:eastAsiaTheme="minorEastAsia"/>
          <w:b w:val="0"/>
          <w:bCs/>
          <w:sz w:val="24"/>
          <w:szCs w:val="24"/>
          <w:lang w:val="en-US" w:eastAsia="zh-CN"/>
        </w:rPr>
        <w:t>模板类型包十字形、错位十字形、T形，涵盖不同等级公路、市政道路平面交叉，预定义平交模板较为丰富；</w:t>
      </w:r>
    </w:p>
    <w:p w14:paraId="54ADBD7B">
      <w:pPr>
        <w:numPr>
          <w:ilvl w:val="0"/>
          <w:numId w:val="13"/>
        </w:numPr>
        <w:tabs>
          <w:tab w:val="left" w:pos="851"/>
        </w:tabs>
        <w:spacing w:line="360" w:lineRule="auto"/>
        <w:ind w:left="0" w:firstLine="480" w:firstLineChars="200"/>
        <w:rPr>
          <w:rFonts w:hint="default" w:eastAsiaTheme="minorEastAsia"/>
          <w:b w:val="0"/>
          <w:bCs/>
          <w:sz w:val="24"/>
          <w:szCs w:val="24"/>
          <w:lang w:val="en-US" w:eastAsia="zh-CN"/>
        </w:rPr>
      </w:pPr>
      <w:r>
        <w:rPr>
          <w:rFonts w:hint="eastAsia" w:eastAsiaTheme="minorEastAsia"/>
          <w:b w:val="0"/>
          <w:bCs/>
          <w:sz w:val="24"/>
          <w:szCs w:val="24"/>
          <w:lang w:val="en-US" w:eastAsia="zh-CN"/>
        </w:rPr>
        <w:t>平交模板在实例化时可依据相交道路角度自动匹配，具备一定的自适应性；</w:t>
      </w:r>
    </w:p>
    <w:p w14:paraId="7EB877DB">
      <w:pPr>
        <w:numPr>
          <w:ilvl w:val="0"/>
          <w:numId w:val="13"/>
        </w:numPr>
        <w:tabs>
          <w:tab w:val="left" w:pos="851"/>
        </w:tabs>
        <w:spacing w:line="360" w:lineRule="auto"/>
        <w:ind w:left="0" w:firstLine="480" w:firstLineChars="200"/>
        <w:rPr>
          <w:rFonts w:hint="default" w:eastAsiaTheme="minorEastAsia"/>
          <w:b w:val="0"/>
          <w:bCs/>
          <w:sz w:val="24"/>
          <w:szCs w:val="24"/>
          <w:lang w:val="en-US" w:eastAsia="zh-CN"/>
        </w:rPr>
      </w:pPr>
      <w:r>
        <w:rPr>
          <w:rFonts w:hint="eastAsia" w:eastAsiaTheme="minorEastAsia"/>
          <w:b w:val="0"/>
          <w:bCs/>
          <w:sz w:val="24"/>
          <w:szCs w:val="24"/>
          <w:lang w:val="en-US" w:eastAsia="zh-CN"/>
        </w:rPr>
        <w:t>平面设计过程中提供有预览图，供用户实时观察设计成果。</w:t>
      </w:r>
    </w:p>
    <w:p w14:paraId="68EDBBAF">
      <w:pPr>
        <w:numPr>
          <w:ilvl w:val="0"/>
          <w:numId w:val="12"/>
        </w:numPr>
        <w:tabs>
          <w:tab w:val="left" w:pos="851"/>
        </w:tabs>
        <w:spacing w:line="360" w:lineRule="auto"/>
        <w:ind w:left="0" w:firstLine="482" w:firstLineChars="200"/>
        <w:rPr>
          <w:rFonts w:hint="eastAsia"/>
          <w:b/>
          <w:bCs/>
          <w:lang w:val="en-US" w:eastAsia="zh-CN"/>
        </w:rPr>
      </w:pPr>
      <w:r>
        <w:rPr>
          <w:rFonts w:hint="eastAsia"/>
          <w:b/>
          <w:bCs/>
          <w:lang w:val="en-US" w:eastAsia="zh-CN"/>
        </w:rPr>
        <w:t>不足</w:t>
      </w:r>
    </w:p>
    <w:p w14:paraId="48A3899E">
      <w:pPr>
        <w:numPr>
          <w:ilvl w:val="0"/>
          <w:numId w:val="14"/>
        </w:numPr>
        <w:tabs>
          <w:tab w:val="left" w:pos="851"/>
        </w:tabs>
        <w:spacing w:line="360" w:lineRule="auto"/>
        <w:ind w:left="0" w:firstLine="480" w:firstLineChars="200"/>
        <w:rPr>
          <w:rFonts w:hint="default" w:eastAsiaTheme="minorEastAsia"/>
          <w:b w:val="0"/>
          <w:bCs/>
          <w:sz w:val="24"/>
          <w:szCs w:val="24"/>
          <w:lang w:val="en-US" w:eastAsia="zh-CN"/>
        </w:rPr>
      </w:pPr>
      <w:r>
        <w:rPr>
          <w:rFonts w:hint="eastAsia" w:eastAsiaTheme="minorEastAsia"/>
          <w:b w:val="0"/>
          <w:bCs/>
          <w:sz w:val="24"/>
          <w:szCs w:val="24"/>
          <w:lang w:val="en-US" w:eastAsia="zh-CN"/>
        </w:rPr>
        <w:t>只能做平交设计，不能完整完成道路的平纵横设计，缺乏系统性；</w:t>
      </w:r>
    </w:p>
    <w:p w14:paraId="38AF801A">
      <w:pPr>
        <w:numPr>
          <w:ilvl w:val="0"/>
          <w:numId w:val="14"/>
        </w:numPr>
        <w:tabs>
          <w:tab w:val="left" w:pos="851"/>
        </w:tabs>
        <w:spacing w:line="360" w:lineRule="auto"/>
        <w:ind w:left="0" w:firstLine="480" w:firstLineChars="200"/>
        <w:rPr>
          <w:rFonts w:hint="default" w:eastAsiaTheme="minorEastAsia"/>
          <w:b w:val="0"/>
          <w:bCs/>
          <w:sz w:val="24"/>
          <w:szCs w:val="24"/>
          <w:lang w:val="en-US" w:eastAsia="zh-CN"/>
        </w:rPr>
      </w:pPr>
      <w:r>
        <w:rPr>
          <w:rFonts w:hint="eastAsia" w:eastAsiaTheme="minorEastAsia"/>
          <w:b w:val="0"/>
          <w:bCs/>
          <w:sz w:val="24"/>
          <w:szCs w:val="24"/>
          <w:lang w:val="en-US" w:eastAsia="zh-CN"/>
        </w:rPr>
        <w:t>中线分隔岛参数多，新用户学习曲线较高；</w:t>
      </w:r>
    </w:p>
    <w:p w14:paraId="11E264C1">
      <w:pPr>
        <w:numPr>
          <w:ilvl w:val="0"/>
          <w:numId w:val="14"/>
        </w:numPr>
        <w:tabs>
          <w:tab w:val="left" w:pos="851"/>
        </w:tabs>
        <w:spacing w:line="360" w:lineRule="auto"/>
        <w:ind w:left="0" w:firstLine="480" w:firstLineChars="200"/>
        <w:rPr>
          <w:rFonts w:hint="default" w:eastAsiaTheme="minorEastAsia"/>
          <w:b w:val="0"/>
          <w:bCs/>
          <w:sz w:val="24"/>
          <w:szCs w:val="24"/>
          <w:lang w:val="en-US" w:eastAsia="zh-CN"/>
        </w:rPr>
      </w:pPr>
      <w:r>
        <w:rPr>
          <w:rFonts w:hint="eastAsia" w:eastAsiaTheme="minorEastAsia"/>
          <w:b w:val="0"/>
          <w:bCs/>
          <w:sz w:val="24"/>
          <w:szCs w:val="24"/>
          <w:lang w:val="en-US" w:eastAsia="zh-CN"/>
        </w:rPr>
        <w:t>缺乏侧分带的渠化设计；</w:t>
      </w:r>
    </w:p>
    <w:p w14:paraId="18CA8762">
      <w:pPr>
        <w:numPr>
          <w:ilvl w:val="0"/>
          <w:numId w:val="14"/>
        </w:numPr>
        <w:tabs>
          <w:tab w:val="left" w:pos="851"/>
        </w:tabs>
        <w:spacing w:line="360" w:lineRule="auto"/>
        <w:ind w:left="0" w:firstLine="480" w:firstLineChars="200"/>
        <w:rPr>
          <w:rFonts w:hint="default" w:ascii="Times New Roman" w:hAnsi="Times New Roman" w:eastAsia="宋体" w:cstheme="minorBidi"/>
          <w:kern w:val="2"/>
          <w:sz w:val="24"/>
          <w:szCs w:val="24"/>
          <w:lang w:val="en-US" w:eastAsia="zh-CN" w:bidi="ar-SA"/>
        </w:rPr>
      </w:pPr>
      <w:r>
        <w:rPr>
          <w:rFonts w:hint="eastAsia" w:eastAsiaTheme="minorEastAsia"/>
          <w:b w:val="0"/>
          <w:bCs/>
          <w:sz w:val="24"/>
          <w:szCs w:val="24"/>
          <w:lang w:val="en-US" w:eastAsia="zh-CN"/>
        </w:rPr>
        <w:t>缺乏交通岛开口的渠化设计。</w:t>
      </w:r>
    </w:p>
    <w:p w14:paraId="7D5F9187">
      <w:pPr>
        <w:tabs>
          <w:tab w:val="left" w:pos="1449"/>
        </w:tabs>
        <w:bidi w:val="0"/>
        <w:jc w:val="left"/>
        <w:rPr>
          <w:rFonts w:hint="default" w:ascii="Times New Roman" w:hAnsi="Times New Roman" w:eastAsia="宋体" w:cstheme="minorBidi"/>
          <w:kern w:val="2"/>
          <w:sz w:val="24"/>
          <w:szCs w:val="24"/>
          <w:lang w:val="en-US" w:eastAsia="zh-CN" w:bidi="ar-SA"/>
        </w:rPr>
      </w:pPr>
      <w:r>
        <w:rPr>
          <w:rFonts w:hint="eastAsia" w:cstheme="minorBidi"/>
          <w:kern w:val="2"/>
          <w:sz w:val="24"/>
          <w:szCs w:val="24"/>
          <w:lang w:val="en-US" w:eastAsia="zh-CN" w:bidi="ar-SA"/>
        </w:rPr>
        <w:tab/>
      </w:r>
    </w:p>
    <w:p w14:paraId="4EB3F423">
      <w:pPr>
        <w:pStyle w:val="3"/>
        <w:bidi w:val="0"/>
        <w:rPr>
          <w:rFonts w:hint="default"/>
          <w:lang w:val="en-US" w:eastAsia="zh-CN"/>
        </w:rPr>
      </w:pPr>
      <w:r>
        <w:rPr>
          <w:rFonts w:hint="eastAsia"/>
          <w:lang w:val="en-US" w:eastAsia="zh-CN"/>
        </w:rPr>
        <w:t>纬地道路平交设计模块</w:t>
      </w:r>
    </w:p>
    <w:p w14:paraId="68D138DC">
      <w:pPr>
        <w:pStyle w:val="4"/>
        <w:bidi w:val="0"/>
        <w:rPr>
          <w:rFonts w:hint="default"/>
          <w:lang w:val="en-US" w:eastAsia="zh-CN"/>
        </w:rPr>
      </w:pPr>
      <w:r>
        <w:rPr>
          <w:rFonts w:hint="eastAsia"/>
          <w:lang w:val="en-US" w:eastAsia="zh-CN"/>
        </w:rPr>
        <w:t>基本情况</w:t>
      </w:r>
    </w:p>
    <w:p w14:paraId="6FC4A670">
      <w:pPr>
        <w:bidi w:val="0"/>
        <w:rPr>
          <w:rFonts w:hint="default"/>
          <w:lang w:val="en-US" w:eastAsia="zh-CN"/>
        </w:rPr>
      </w:pPr>
      <w:r>
        <w:rPr>
          <w:rFonts w:hint="eastAsia" w:cs="Times New Roman"/>
          <w:i w:val="0"/>
          <w:iCs w:val="0"/>
          <w:caps w:val="0"/>
          <w:color w:val="24292F"/>
          <w:spacing w:val="0"/>
          <w:sz w:val="24"/>
          <w:szCs w:val="24"/>
          <w:shd w:val="clear" w:fill="FFFFFF"/>
          <w:lang w:val="en-US" w:eastAsia="zh-CN"/>
        </w:rPr>
        <w:t>纬地道路三维集成CAD系统</w:t>
      </w:r>
      <w:r>
        <w:rPr>
          <w:rFonts w:hint="eastAsia"/>
          <w:lang w:val="en-US" w:eastAsia="zh-CN"/>
        </w:rPr>
        <w:t>（以下简称“纬地”）</w:t>
      </w:r>
      <w:r>
        <w:rPr>
          <w:rFonts w:hint="eastAsia" w:cs="Times New Roman"/>
          <w:i w:val="0"/>
          <w:iCs w:val="0"/>
          <w:caps w:val="0"/>
          <w:color w:val="24292F"/>
          <w:spacing w:val="0"/>
          <w:sz w:val="24"/>
          <w:szCs w:val="24"/>
          <w:shd w:val="clear" w:fill="FFFFFF"/>
          <w:lang w:val="en-US" w:eastAsia="zh-CN"/>
        </w:rPr>
        <w:t>由西安经天交通工程技术研究所研发，其研发始于1996年，该所于2006年成立公司</w:t>
      </w:r>
      <w:r>
        <w:rPr>
          <w:rFonts w:hint="eastAsia" w:eastAsia="宋体" w:cs="Times New Roman"/>
          <w:i w:val="0"/>
          <w:iCs w:val="0"/>
          <w:caps w:val="0"/>
          <w:color w:val="24292F"/>
          <w:spacing w:val="0"/>
          <w:sz w:val="24"/>
          <w:szCs w:val="24"/>
          <w:shd w:val="clear" w:fill="FFFFFF"/>
          <w:lang w:eastAsia="zh-CN"/>
        </w:rPr>
        <w:t>，</w:t>
      </w:r>
      <w:r>
        <w:rPr>
          <w:rFonts w:hint="default" w:ascii="Times New Roman" w:hAnsi="Times New Roman" w:eastAsia="Helvetica" w:cs="Times New Roman"/>
          <w:i w:val="0"/>
          <w:iCs w:val="0"/>
          <w:caps w:val="0"/>
          <w:color w:val="24292F"/>
          <w:spacing w:val="0"/>
          <w:sz w:val="24"/>
          <w:szCs w:val="24"/>
          <w:shd w:val="clear" w:fill="FFFFFF"/>
        </w:rPr>
        <w:t>是一家专注于公路设计软件及整体技术解决方案的科研、销售和服务型企业。</w:t>
      </w:r>
      <w:r>
        <w:rPr>
          <w:rFonts w:hint="eastAsia"/>
          <w:lang w:val="en-US" w:eastAsia="zh-CN"/>
        </w:rPr>
        <w:t>纬地的平交口设计模块，支持十字形、T形、环形、多路交叉等多种类型的交叉口平面、立面的全过程辅助设计。</w:t>
      </w:r>
    </w:p>
    <w:p w14:paraId="19D9F7E7">
      <w:pPr>
        <w:pStyle w:val="4"/>
        <w:bidi w:val="0"/>
        <w:rPr>
          <w:rFonts w:hint="default"/>
          <w:lang w:val="en-US" w:eastAsia="zh-CN"/>
        </w:rPr>
      </w:pPr>
      <w:r>
        <w:rPr>
          <w:rFonts w:hint="eastAsia"/>
          <w:lang w:val="en-US" w:eastAsia="zh-CN"/>
        </w:rPr>
        <w:t>主要</w:t>
      </w:r>
      <w:r>
        <w:rPr>
          <w:rFonts w:hint="default"/>
          <w:lang w:val="en-US" w:eastAsia="zh-CN"/>
        </w:rPr>
        <w:t>功能</w:t>
      </w:r>
    </w:p>
    <w:p w14:paraId="43CD2C53">
      <w:pPr>
        <w:numPr>
          <w:ilvl w:val="0"/>
          <w:numId w:val="15"/>
        </w:numPr>
        <w:tabs>
          <w:tab w:val="left" w:pos="851"/>
        </w:tabs>
        <w:spacing w:line="360" w:lineRule="auto"/>
        <w:ind w:left="0" w:firstLine="482" w:firstLineChars="200"/>
        <w:rPr>
          <w:rFonts w:hint="eastAsia"/>
          <w:b/>
          <w:bCs/>
          <w:lang w:val="en-US" w:eastAsia="zh-CN"/>
        </w:rPr>
      </w:pPr>
      <w:r>
        <w:rPr>
          <w:rFonts w:hint="eastAsia"/>
          <w:b/>
          <w:bCs/>
          <w:lang w:val="en-US" w:eastAsia="zh-CN"/>
        </w:rPr>
        <w:t>平面设计</w:t>
      </w:r>
    </w:p>
    <w:p w14:paraId="79BC81A9">
      <w:pPr>
        <w:bidi w:val="0"/>
        <w:rPr>
          <w:rFonts w:hint="eastAsia"/>
          <w:b w:val="0"/>
          <w:bCs w:val="0"/>
          <w:lang w:val="en-US" w:eastAsia="zh-CN"/>
        </w:rPr>
      </w:pPr>
      <w:r>
        <w:rPr>
          <w:rFonts w:hint="eastAsia"/>
          <w:b/>
          <w:bCs/>
          <w:lang w:val="en-US" w:eastAsia="zh-CN"/>
        </w:rPr>
        <w:t>拾取平交道路中心线：</w:t>
      </w:r>
      <w:r>
        <w:rPr>
          <w:rFonts w:hint="eastAsia"/>
          <w:b w:val="0"/>
          <w:bCs w:val="0"/>
          <w:lang w:val="en-US" w:eastAsia="zh-CN"/>
        </w:rPr>
        <w:t>从CAD空间模型中选取平交道路的中心线，以确定平面交叉口相交的道路数量。若相交道路呈十字形，可选用相应的平交道路模板进行实例化。</w:t>
      </w:r>
    </w:p>
    <w:p w14:paraId="40AC3FE2">
      <w:pPr>
        <w:bidi w:val="0"/>
        <w:rPr>
          <w:rFonts w:hint="eastAsia"/>
          <w:b w:val="0"/>
          <w:bCs w:val="0"/>
          <w:lang w:val="en-US" w:eastAsia="zh-CN"/>
        </w:rPr>
      </w:pPr>
      <w:r>
        <w:rPr>
          <w:rFonts w:hint="eastAsia"/>
          <w:b/>
          <w:bCs/>
          <w:lang w:val="en-US" w:eastAsia="zh-CN"/>
        </w:rPr>
        <w:t>平交道路模板：</w:t>
      </w:r>
      <w:r>
        <w:rPr>
          <w:rFonts w:hint="eastAsia"/>
          <w:b w:val="0"/>
          <w:bCs w:val="0"/>
          <w:lang w:val="en-US" w:eastAsia="zh-CN"/>
        </w:rPr>
        <w:t>预制公路十字形和城市道路十字形模板。</w:t>
      </w:r>
    </w:p>
    <w:p w14:paraId="4EFF2296">
      <w:pPr>
        <w:bidi w:val="0"/>
        <w:rPr>
          <w:rFonts w:hint="eastAsia"/>
          <w:lang w:val="en-US" w:eastAsia="zh-CN"/>
        </w:rPr>
      </w:pPr>
      <w:r>
        <w:rPr>
          <w:b/>
          <w:bCs/>
        </w:rPr>
        <w:t>路面宽度设置</w:t>
      </w:r>
      <w:r>
        <w:rPr>
          <w:rFonts w:hint="eastAsia"/>
          <w:b/>
          <w:bCs/>
          <w:lang w:eastAsia="zh-CN"/>
        </w:rPr>
        <w:t>：</w:t>
      </w:r>
      <w:r>
        <w:rPr>
          <w:rFonts w:hint="eastAsia"/>
          <w:lang w:val="en-US" w:eastAsia="zh-CN"/>
        </w:rPr>
        <w:t>支持三种方式设置路面宽度，包括从纬地内置技术标准提取数据</w:t>
      </w:r>
      <w:r>
        <w:t>、</w:t>
      </w:r>
      <w:r>
        <w:rPr>
          <w:rFonts w:hint="eastAsia"/>
          <w:lang w:val="en-US" w:eastAsia="zh-CN"/>
        </w:rPr>
        <w:t>从当前路线项目宽度文件</w:t>
      </w:r>
      <w:r>
        <w:t>提取数据</w:t>
      </w:r>
      <w:r>
        <w:rPr>
          <w:rFonts w:hint="eastAsia"/>
          <w:lang w:val="en-US" w:eastAsia="zh-CN"/>
        </w:rPr>
        <w:t>以及</w:t>
      </w:r>
      <w:r>
        <w:t>手工录入数据</w:t>
      </w:r>
      <w:r>
        <w:rPr>
          <w:rFonts w:hint="eastAsia"/>
          <w:lang w:val="en-US" w:eastAsia="zh-CN"/>
        </w:rPr>
        <w:t>。</w:t>
      </w:r>
    </w:p>
    <w:p w14:paraId="50670F25">
      <w:pPr>
        <w:bidi w:val="0"/>
        <w:rPr>
          <w:rFonts w:hint="eastAsia"/>
          <w:lang w:val="en-US" w:eastAsia="zh-CN"/>
        </w:rPr>
      </w:pPr>
      <w:r>
        <w:rPr>
          <w:rFonts w:hint="eastAsia"/>
          <w:b/>
          <w:bCs/>
          <w:lang w:val="en-US" w:eastAsia="zh-CN"/>
        </w:rPr>
        <w:t>加宽设计：</w:t>
      </w:r>
      <w:r>
        <w:rPr>
          <w:rFonts w:hint="eastAsia"/>
          <w:lang w:val="en-US" w:eastAsia="zh-CN"/>
        </w:rPr>
        <w:t>一种加宽设计工具，支持错车道、设置护栏位置土路肩加宽和公交港湾等位置的加宽。</w:t>
      </w:r>
    </w:p>
    <w:p w14:paraId="14F65C5C">
      <w:pPr>
        <w:pStyle w:val="37"/>
        <w:bidi w:val="0"/>
      </w:pPr>
      <w:r>
        <w:drawing>
          <wp:inline distT="0" distB="0" distL="114300" distR="114300">
            <wp:extent cx="1514475" cy="2043430"/>
            <wp:effectExtent l="0" t="0" r="0" b="4445"/>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33"/>
                    <a:stretch>
                      <a:fillRect/>
                    </a:stretch>
                  </pic:blipFill>
                  <pic:spPr>
                    <a:xfrm>
                      <a:off x="0" y="0"/>
                      <a:ext cx="1514475" cy="204343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05355" cy="1786255"/>
            <wp:effectExtent l="0" t="0" r="4445" b="4445"/>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34"/>
                    <a:stretch>
                      <a:fillRect/>
                    </a:stretch>
                  </pic:blipFill>
                  <pic:spPr>
                    <a:xfrm>
                      <a:off x="0" y="0"/>
                      <a:ext cx="2205355" cy="1786255"/>
                    </a:xfrm>
                    <a:prstGeom prst="rect">
                      <a:avLst/>
                    </a:prstGeom>
                    <a:noFill/>
                    <a:ln>
                      <a:noFill/>
                    </a:ln>
                  </pic:spPr>
                </pic:pic>
              </a:graphicData>
            </a:graphic>
          </wp:inline>
        </w:drawing>
      </w:r>
    </w:p>
    <w:p w14:paraId="5F7FDE64">
      <w:pPr>
        <w:pStyle w:val="33"/>
        <w:rPr>
          <w:rFonts w:hint="default"/>
          <w:lang w:val="en-US" w:eastAsia="zh-CN"/>
        </w:rPr>
      </w:pPr>
      <w:r>
        <w:rPr>
          <w:rFonts w:ascii="Times New Roman" w:hAnsi="Times New Roman" w:eastAsia="宋体" w:cs="Times New Roman"/>
          <w:color w:val="auto"/>
          <w:highlight w:val="none"/>
        </w:rPr>
        <w:t>图</w:t>
      </w:r>
      <w:r>
        <w:rPr>
          <w:rFonts w:hint="default" w:ascii="Times New Roman" w:hAnsi="Times New Roman" w:eastAsia="宋体" w:cs="Times New Roman"/>
          <w:color w:val="auto"/>
          <w:highlight w:val="none"/>
        </w:rPr>
        <w:fldChar w:fldCharType="begin"/>
      </w:r>
      <w:r>
        <w:rPr>
          <w:rFonts w:hint="default" w:ascii="Times New Roman" w:hAnsi="Times New Roman" w:eastAsia="宋体" w:cs="Times New Roman"/>
          <w:color w:val="auto"/>
          <w:highlight w:val="none"/>
        </w:rPr>
        <w:instrText xml:space="preserve"> STYLEREF 1 \s </w:instrText>
      </w:r>
      <w:r>
        <w:rPr>
          <w:rFonts w:hint="default" w:ascii="Times New Roman" w:hAnsi="Times New Roman" w:eastAsia="宋体" w:cs="Times New Roman"/>
          <w:color w:val="auto"/>
          <w:highlight w:val="none"/>
        </w:rPr>
        <w:fldChar w:fldCharType="separate"/>
      </w:r>
      <w:r>
        <w:rPr>
          <w:rFonts w:hint="default" w:ascii="Times New Roman" w:hAnsi="Times New Roman" w:eastAsia="宋体" w:cs="Times New Roman"/>
          <w:color w:val="auto"/>
          <w:highlight w:val="none"/>
        </w:rPr>
        <w:t>4</w:t>
      </w:r>
      <w:r>
        <w:rPr>
          <w:rFonts w:hint="default" w:ascii="Times New Roman" w:hAnsi="Times New Roman" w:eastAsia="宋体" w:cs="Times New Roman"/>
          <w:color w:val="auto"/>
          <w:highlight w:val="none"/>
        </w:rPr>
        <w:fldChar w:fldCharType="end"/>
      </w:r>
      <w:r>
        <w:rPr>
          <w:rFonts w:hint="eastAsia" w:ascii="Times New Roman" w:hAnsi="Times New Roman" w:eastAsia="宋体" w:cs="Times New Roman"/>
          <w:color w:val="auto"/>
          <w:highlight w:val="none"/>
        </w:rPr>
        <w:t>-</w:t>
      </w:r>
      <w:r>
        <w:rPr>
          <w:rFonts w:hint="default" w:ascii="Times New Roman" w:hAnsi="Times New Roman" w:eastAsia="宋体" w:cs="Times New Roman"/>
          <w:color w:val="auto"/>
          <w:highlight w:val="none"/>
        </w:rPr>
        <w:fldChar w:fldCharType="begin"/>
      </w:r>
      <w:r>
        <w:rPr>
          <w:rFonts w:hint="default" w:ascii="Times New Roman" w:hAnsi="Times New Roman" w:eastAsia="宋体" w:cs="Times New Roman"/>
          <w:color w:val="auto"/>
          <w:highlight w:val="none"/>
        </w:rPr>
        <w:instrText xml:space="preserve"> SEQ 图 \* ARABIC \s 1 </w:instrText>
      </w:r>
      <w:r>
        <w:rPr>
          <w:rFonts w:hint="default" w:ascii="Times New Roman" w:hAnsi="Times New Roman" w:eastAsia="宋体" w:cs="Times New Roman"/>
          <w:color w:val="auto"/>
          <w:highlight w:val="none"/>
        </w:rPr>
        <w:fldChar w:fldCharType="separate"/>
      </w:r>
      <w:r>
        <w:rPr>
          <w:rFonts w:hint="default" w:ascii="Times New Roman" w:hAnsi="Times New Roman" w:eastAsia="宋体" w:cs="Times New Roman"/>
          <w:color w:val="auto"/>
          <w:highlight w:val="none"/>
        </w:rPr>
        <w:t>14</w:t>
      </w:r>
      <w:r>
        <w:rPr>
          <w:rFonts w:hint="default" w:ascii="Times New Roman" w:hAnsi="Times New Roman" w:eastAsia="宋体" w:cs="Times New Roman"/>
          <w:color w:val="auto"/>
          <w:highlight w:val="none"/>
        </w:rPr>
        <w:fldChar w:fldCharType="end"/>
      </w:r>
      <w:r>
        <w:rPr>
          <w:rFonts w:hint="eastAsia" w:cs="Times New Roman"/>
          <w:color w:val="auto"/>
          <w:highlight w:val="none"/>
          <w:lang w:val="en-US" w:eastAsia="zh-CN"/>
        </w:rPr>
        <w:t xml:space="preserve"> 加宽设计</w:t>
      </w:r>
    </w:p>
    <w:p w14:paraId="1AAAB830">
      <w:pPr>
        <w:pStyle w:val="23"/>
        <w:keepNext w:val="0"/>
        <w:keepLines w:val="0"/>
        <w:widowControl/>
        <w:suppressLineNumbers w:val="0"/>
        <w:rPr>
          <w:rFonts w:hint="eastAsia" w:eastAsia="宋体"/>
          <w:lang w:eastAsia="zh-CN"/>
        </w:rPr>
      </w:pPr>
      <w:r>
        <w:rPr>
          <w:rFonts w:hint="eastAsia"/>
          <w:b/>
          <w:bCs/>
          <w:lang w:val="en-US" w:eastAsia="zh-CN"/>
        </w:rPr>
        <w:t>右转车道设计</w:t>
      </w:r>
      <w:r>
        <w:rPr>
          <w:rFonts w:hint="eastAsia"/>
          <w:b/>
          <w:bCs/>
          <w:lang w:eastAsia="zh-CN"/>
        </w:rPr>
        <w:t>：</w:t>
      </w:r>
      <w:r>
        <w:rPr>
          <w:rFonts w:hint="eastAsia"/>
          <w:b w:val="0"/>
          <w:bCs w:val="0"/>
          <w:lang w:val="en-US" w:eastAsia="zh-CN"/>
        </w:rPr>
        <w:t>包括</w:t>
      </w:r>
      <w:r>
        <w:t>行车道边线的转角设置、进出口加宽设置</w:t>
      </w:r>
      <w:r>
        <w:rPr>
          <w:rFonts w:hint="eastAsia"/>
          <w:lang w:eastAsia="zh-CN"/>
        </w:rPr>
        <w:t>。转角参数支持单圆弧、双圆弧、三圆弧三种方式；进出口加宽</w:t>
      </w:r>
      <w:r>
        <w:rPr>
          <w:rFonts w:hint="eastAsia"/>
          <w:lang w:val="en-US" w:eastAsia="zh-CN"/>
        </w:rPr>
        <w:t>支持</w:t>
      </w:r>
      <w:r>
        <w:rPr>
          <w:rFonts w:hint="eastAsia"/>
          <w:lang w:eastAsia="zh-CN"/>
        </w:rPr>
        <w:t>：仅加宽进口、仅加宽出口、进出口均加宽</w:t>
      </w:r>
      <w:r>
        <w:rPr>
          <w:rFonts w:hint="eastAsia"/>
          <w:lang w:val="en-US" w:eastAsia="zh-CN"/>
        </w:rPr>
        <w:t>和</w:t>
      </w:r>
      <w:r>
        <w:rPr>
          <w:rFonts w:hint="eastAsia"/>
          <w:lang w:eastAsia="zh-CN"/>
        </w:rPr>
        <w:t>进出口都不加宽</w:t>
      </w:r>
      <w:r>
        <w:rPr>
          <w:rFonts w:hint="eastAsia"/>
          <w:lang w:val="en-US" w:eastAsia="zh-CN"/>
        </w:rPr>
        <w:t>四种情况</w:t>
      </w:r>
      <w:r>
        <w:rPr>
          <w:rFonts w:hint="eastAsia"/>
          <w:lang w:eastAsia="zh-CN"/>
        </w:rPr>
        <w:t>。加宽样式有平行式和直接式两种，其中平行式的渐变段起终点支持倒角设置。</w:t>
      </w:r>
    </w:p>
    <w:p w14:paraId="0B71AD2E">
      <w:pPr>
        <w:pStyle w:val="37"/>
        <w:bidi w:val="0"/>
      </w:pPr>
      <w:r>
        <w:drawing>
          <wp:inline distT="0" distB="0" distL="114300" distR="114300">
            <wp:extent cx="2466975" cy="1633855"/>
            <wp:effectExtent l="0" t="0" r="0" b="4445"/>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35"/>
                    <a:stretch>
                      <a:fillRect/>
                    </a:stretch>
                  </pic:blipFill>
                  <pic:spPr>
                    <a:xfrm>
                      <a:off x="0" y="0"/>
                      <a:ext cx="2466975" cy="1633855"/>
                    </a:xfrm>
                    <a:prstGeom prst="rect">
                      <a:avLst/>
                    </a:prstGeom>
                    <a:noFill/>
                    <a:ln>
                      <a:noFill/>
                    </a:ln>
                  </pic:spPr>
                </pic:pic>
              </a:graphicData>
            </a:graphic>
          </wp:inline>
        </w:drawing>
      </w:r>
    </w:p>
    <w:p w14:paraId="36BBEDF8">
      <w:pPr>
        <w:pStyle w:val="33"/>
        <w:rPr>
          <w:rFonts w:hint="eastAsia"/>
          <w:lang w:eastAsia="zh-CN"/>
        </w:rPr>
      </w:pPr>
      <w:r>
        <w:rPr>
          <w:rFonts w:ascii="Times New Roman" w:hAnsi="Times New Roman" w:eastAsia="宋体" w:cs="Times New Roman"/>
          <w:color w:val="auto"/>
          <w:highlight w:val="none"/>
        </w:rPr>
        <w:t>图</w:t>
      </w:r>
      <w:r>
        <w:rPr>
          <w:rFonts w:hint="default" w:ascii="Times New Roman" w:hAnsi="Times New Roman" w:eastAsia="宋体" w:cs="Times New Roman"/>
          <w:color w:val="auto"/>
          <w:highlight w:val="none"/>
        </w:rPr>
        <w:fldChar w:fldCharType="begin"/>
      </w:r>
      <w:r>
        <w:rPr>
          <w:rFonts w:hint="default" w:ascii="Times New Roman" w:hAnsi="Times New Roman" w:eastAsia="宋体" w:cs="Times New Roman"/>
          <w:color w:val="auto"/>
          <w:highlight w:val="none"/>
        </w:rPr>
        <w:instrText xml:space="preserve"> STYLEREF 1 \s </w:instrText>
      </w:r>
      <w:r>
        <w:rPr>
          <w:rFonts w:hint="default" w:ascii="Times New Roman" w:hAnsi="Times New Roman" w:eastAsia="宋体" w:cs="Times New Roman"/>
          <w:color w:val="auto"/>
          <w:highlight w:val="none"/>
        </w:rPr>
        <w:fldChar w:fldCharType="separate"/>
      </w:r>
      <w:r>
        <w:rPr>
          <w:rFonts w:hint="default" w:ascii="Times New Roman" w:hAnsi="Times New Roman" w:eastAsia="宋体" w:cs="Times New Roman"/>
          <w:color w:val="auto"/>
          <w:highlight w:val="none"/>
        </w:rPr>
        <w:t>4</w:t>
      </w:r>
      <w:r>
        <w:rPr>
          <w:rFonts w:hint="default" w:ascii="Times New Roman" w:hAnsi="Times New Roman" w:eastAsia="宋体" w:cs="Times New Roman"/>
          <w:color w:val="auto"/>
          <w:highlight w:val="none"/>
        </w:rPr>
        <w:fldChar w:fldCharType="end"/>
      </w:r>
      <w:r>
        <w:rPr>
          <w:rFonts w:hint="eastAsia" w:ascii="Times New Roman" w:hAnsi="Times New Roman" w:eastAsia="宋体" w:cs="Times New Roman"/>
          <w:color w:val="auto"/>
          <w:highlight w:val="none"/>
        </w:rPr>
        <w:t>-</w:t>
      </w:r>
      <w:r>
        <w:rPr>
          <w:rFonts w:hint="default" w:ascii="Times New Roman" w:hAnsi="Times New Roman" w:eastAsia="宋体" w:cs="Times New Roman"/>
          <w:color w:val="auto"/>
          <w:highlight w:val="none"/>
        </w:rPr>
        <w:fldChar w:fldCharType="begin"/>
      </w:r>
      <w:r>
        <w:rPr>
          <w:rFonts w:hint="default" w:ascii="Times New Roman" w:hAnsi="Times New Roman" w:eastAsia="宋体" w:cs="Times New Roman"/>
          <w:color w:val="auto"/>
          <w:highlight w:val="none"/>
        </w:rPr>
        <w:instrText xml:space="preserve"> SEQ 图 \* ARABIC \s 1 </w:instrText>
      </w:r>
      <w:r>
        <w:rPr>
          <w:rFonts w:hint="default" w:ascii="Times New Roman" w:hAnsi="Times New Roman" w:eastAsia="宋体" w:cs="Times New Roman"/>
          <w:color w:val="auto"/>
          <w:highlight w:val="none"/>
        </w:rPr>
        <w:fldChar w:fldCharType="separate"/>
      </w:r>
      <w:r>
        <w:rPr>
          <w:rFonts w:hint="default" w:ascii="Times New Roman" w:hAnsi="Times New Roman" w:eastAsia="宋体" w:cs="Times New Roman"/>
          <w:color w:val="auto"/>
          <w:highlight w:val="none"/>
        </w:rPr>
        <w:t>15</w:t>
      </w:r>
      <w:r>
        <w:rPr>
          <w:rFonts w:hint="default" w:ascii="Times New Roman" w:hAnsi="Times New Roman" w:eastAsia="宋体" w:cs="Times New Roman"/>
          <w:color w:val="auto"/>
          <w:highlight w:val="none"/>
        </w:rPr>
        <w:fldChar w:fldCharType="end"/>
      </w:r>
      <w:r>
        <w:rPr>
          <w:rFonts w:hint="eastAsia" w:cs="Times New Roman"/>
          <w:color w:val="auto"/>
          <w:highlight w:val="none"/>
          <w:lang w:val="en-US" w:eastAsia="zh-CN"/>
        </w:rPr>
        <w:t xml:space="preserve"> 右转车道设计</w:t>
      </w:r>
    </w:p>
    <w:p w14:paraId="647A1559">
      <w:pPr>
        <w:pStyle w:val="34"/>
        <w:bidi w:val="0"/>
        <w:rPr>
          <w:rFonts w:hint="eastAsia"/>
          <w:lang w:val="en-US" w:eastAsia="zh-CN"/>
        </w:rPr>
      </w:pPr>
      <w:r>
        <w:rPr>
          <w:rFonts w:hint="eastAsia"/>
          <w:lang w:val="en-US" w:eastAsia="zh-CN"/>
        </w:rPr>
        <w:t>交通岛</w:t>
      </w:r>
      <w:r>
        <w:rPr>
          <w:rFonts w:hint="eastAsia"/>
          <w:lang w:eastAsia="zh-CN"/>
        </w:rPr>
        <w:t>：</w:t>
      </w:r>
      <w:r>
        <w:rPr>
          <w:rFonts w:hint="eastAsia"/>
          <w:lang w:val="en-US" w:eastAsia="zh-CN"/>
        </w:rPr>
        <w:t>交通岛支持鱼腹式和水滴型中央交通岛设计，以及右转交通岛的设计。用户可直接在交叉口平面图上双击交通岛进行尺寸参数的标注与修改，图形会实时更新。</w:t>
      </w:r>
    </w:p>
    <w:tbl>
      <w:tblPr>
        <w:tblStyle w:val="26"/>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09"/>
        <w:gridCol w:w="4510"/>
      </w:tblGrid>
      <w:tr w14:paraId="1850188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8" w:hRule="atLeast"/>
          <w:jc w:val="center"/>
        </w:trPr>
        <w:tc>
          <w:tcPr>
            <w:tcW w:w="4509" w:type="dxa"/>
          </w:tcPr>
          <w:p w14:paraId="5A882AA8">
            <w:pPr>
              <w:pStyle w:val="34"/>
              <w:bidi w:val="0"/>
              <w:rPr>
                <w:rFonts w:hint="eastAsia"/>
                <w:lang w:val="en-US" w:eastAsia="zh-CN"/>
              </w:rPr>
            </w:pPr>
            <w:r>
              <w:drawing>
                <wp:inline distT="0" distB="0" distL="114300" distR="114300">
                  <wp:extent cx="2442845" cy="1827530"/>
                  <wp:effectExtent l="0" t="0" r="5080" b="127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6"/>
                          <a:stretch>
                            <a:fillRect/>
                          </a:stretch>
                        </pic:blipFill>
                        <pic:spPr>
                          <a:xfrm>
                            <a:off x="0" y="0"/>
                            <a:ext cx="2442845" cy="1827530"/>
                          </a:xfrm>
                          <a:prstGeom prst="rect">
                            <a:avLst/>
                          </a:prstGeom>
                          <a:noFill/>
                          <a:ln>
                            <a:noFill/>
                          </a:ln>
                        </pic:spPr>
                      </pic:pic>
                    </a:graphicData>
                  </a:graphic>
                </wp:inline>
              </w:drawing>
            </w:r>
          </w:p>
        </w:tc>
        <w:tc>
          <w:tcPr>
            <w:tcW w:w="4510" w:type="dxa"/>
          </w:tcPr>
          <w:p w14:paraId="627679DB">
            <w:pPr>
              <w:pStyle w:val="34"/>
              <w:bidi w:val="0"/>
              <w:rPr>
                <w:rFonts w:hint="eastAsia"/>
                <w:lang w:val="en-US" w:eastAsia="zh-CN"/>
              </w:rPr>
            </w:pPr>
            <w:r>
              <w:drawing>
                <wp:inline distT="0" distB="0" distL="114300" distR="114300">
                  <wp:extent cx="2170430" cy="1840230"/>
                  <wp:effectExtent l="0" t="0" r="1270" b="762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37"/>
                          <a:stretch>
                            <a:fillRect/>
                          </a:stretch>
                        </pic:blipFill>
                        <pic:spPr>
                          <a:xfrm>
                            <a:off x="0" y="0"/>
                            <a:ext cx="2170430" cy="1840230"/>
                          </a:xfrm>
                          <a:prstGeom prst="rect">
                            <a:avLst/>
                          </a:prstGeom>
                          <a:noFill/>
                          <a:ln>
                            <a:noFill/>
                          </a:ln>
                        </pic:spPr>
                      </pic:pic>
                    </a:graphicData>
                  </a:graphic>
                </wp:inline>
              </w:drawing>
            </w:r>
          </w:p>
        </w:tc>
      </w:tr>
      <w:tr w14:paraId="0CB9DFB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3" w:hRule="atLeast"/>
          <w:jc w:val="center"/>
        </w:trPr>
        <w:tc>
          <w:tcPr>
            <w:tcW w:w="4509" w:type="dxa"/>
          </w:tcPr>
          <w:p w14:paraId="1F4E35B9">
            <w:pPr>
              <w:pStyle w:val="34"/>
              <w:bidi w:val="0"/>
              <w:rPr>
                <w:rFonts w:hint="eastAsia"/>
                <w:lang w:val="en-US" w:eastAsia="zh-CN"/>
              </w:rPr>
            </w:pPr>
            <w:r>
              <w:rPr>
                <w:rFonts w:hint="eastAsia"/>
                <w:lang w:val="en-US" w:eastAsia="zh-CN"/>
              </w:rPr>
              <w:t>鱼腹式交通岛</w:t>
            </w:r>
          </w:p>
        </w:tc>
        <w:tc>
          <w:tcPr>
            <w:tcW w:w="4510" w:type="dxa"/>
          </w:tcPr>
          <w:p w14:paraId="299DC961">
            <w:pPr>
              <w:pStyle w:val="34"/>
              <w:bidi w:val="0"/>
              <w:rPr>
                <w:rFonts w:hint="eastAsia"/>
                <w:lang w:val="en-US" w:eastAsia="zh-CN"/>
              </w:rPr>
            </w:pPr>
            <w:r>
              <w:rPr>
                <w:rFonts w:hint="eastAsia"/>
                <w:lang w:val="en-US" w:eastAsia="zh-CN"/>
              </w:rPr>
              <w:t>水滴型交通岛</w:t>
            </w:r>
          </w:p>
        </w:tc>
      </w:tr>
      <w:tr w14:paraId="22315D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8" w:hRule="atLeast"/>
          <w:jc w:val="center"/>
        </w:trPr>
        <w:tc>
          <w:tcPr>
            <w:tcW w:w="9019" w:type="dxa"/>
            <w:gridSpan w:val="2"/>
          </w:tcPr>
          <w:p w14:paraId="63B95D8C">
            <w:pPr>
              <w:pStyle w:val="34"/>
              <w:bidi w:val="0"/>
              <w:rPr>
                <w:rFonts w:hint="eastAsia"/>
                <w:lang w:val="en-US" w:eastAsia="zh-CN"/>
              </w:rPr>
            </w:pPr>
            <w:r>
              <w:drawing>
                <wp:inline distT="0" distB="0" distL="114300" distR="114300">
                  <wp:extent cx="3253740" cy="1577975"/>
                  <wp:effectExtent l="0" t="0" r="3810" b="317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8"/>
                          <a:stretch>
                            <a:fillRect/>
                          </a:stretch>
                        </pic:blipFill>
                        <pic:spPr>
                          <a:xfrm>
                            <a:off x="0" y="0"/>
                            <a:ext cx="3253740" cy="1577975"/>
                          </a:xfrm>
                          <a:prstGeom prst="rect">
                            <a:avLst/>
                          </a:prstGeom>
                          <a:noFill/>
                          <a:ln>
                            <a:noFill/>
                          </a:ln>
                        </pic:spPr>
                      </pic:pic>
                    </a:graphicData>
                  </a:graphic>
                </wp:inline>
              </w:drawing>
            </w:r>
          </w:p>
        </w:tc>
      </w:tr>
      <w:tr w14:paraId="29B8EFF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8" w:hRule="atLeast"/>
          <w:jc w:val="center"/>
        </w:trPr>
        <w:tc>
          <w:tcPr>
            <w:tcW w:w="9019" w:type="dxa"/>
            <w:gridSpan w:val="2"/>
          </w:tcPr>
          <w:p w14:paraId="531BC464">
            <w:pPr>
              <w:pStyle w:val="34"/>
              <w:bidi w:val="0"/>
              <w:rPr>
                <w:rFonts w:hint="default"/>
                <w:lang w:val="en-US" w:eastAsia="zh-CN"/>
              </w:rPr>
            </w:pPr>
            <w:r>
              <w:rPr>
                <w:rFonts w:hint="eastAsia"/>
                <w:lang w:val="en-US" w:eastAsia="zh-CN"/>
              </w:rPr>
              <w:t>右转弯交通岛</w:t>
            </w:r>
          </w:p>
        </w:tc>
      </w:tr>
    </w:tbl>
    <w:p w14:paraId="19AB6569">
      <w:pPr>
        <w:pStyle w:val="33"/>
        <w:rPr>
          <w:rFonts w:hint="default"/>
          <w:lang w:val="en-US" w:eastAsia="zh-CN"/>
        </w:rPr>
      </w:pPr>
      <w:r>
        <w:rPr>
          <w:rFonts w:ascii="Times New Roman" w:hAnsi="Times New Roman" w:eastAsia="宋体" w:cs="Times New Roman"/>
          <w:color w:val="auto"/>
          <w:highlight w:val="none"/>
        </w:rPr>
        <w:t>图</w:t>
      </w:r>
      <w:r>
        <w:rPr>
          <w:rFonts w:hint="default" w:ascii="Times New Roman" w:hAnsi="Times New Roman" w:eastAsia="宋体" w:cs="Times New Roman"/>
          <w:color w:val="auto"/>
          <w:highlight w:val="none"/>
        </w:rPr>
        <w:fldChar w:fldCharType="begin"/>
      </w:r>
      <w:r>
        <w:rPr>
          <w:rFonts w:hint="default" w:ascii="Times New Roman" w:hAnsi="Times New Roman" w:eastAsia="宋体" w:cs="Times New Roman"/>
          <w:color w:val="auto"/>
          <w:highlight w:val="none"/>
        </w:rPr>
        <w:instrText xml:space="preserve"> STYLEREF 1 \s </w:instrText>
      </w:r>
      <w:r>
        <w:rPr>
          <w:rFonts w:hint="default" w:ascii="Times New Roman" w:hAnsi="Times New Roman" w:eastAsia="宋体" w:cs="Times New Roman"/>
          <w:color w:val="auto"/>
          <w:highlight w:val="none"/>
        </w:rPr>
        <w:fldChar w:fldCharType="separate"/>
      </w:r>
      <w:r>
        <w:rPr>
          <w:rFonts w:hint="default" w:ascii="Times New Roman" w:hAnsi="Times New Roman" w:eastAsia="宋体" w:cs="Times New Roman"/>
          <w:color w:val="auto"/>
          <w:highlight w:val="none"/>
        </w:rPr>
        <w:t>4</w:t>
      </w:r>
      <w:r>
        <w:rPr>
          <w:rFonts w:hint="default" w:ascii="Times New Roman" w:hAnsi="Times New Roman" w:eastAsia="宋体" w:cs="Times New Roman"/>
          <w:color w:val="auto"/>
          <w:highlight w:val="none"/>
        </w:rPr>
        <w:fldChar w:fldCharType="end"/>
      </w:r>
      <w:r>
        <w:rPr>
          <w:rFonts w:hint="eastAsia" w:ascii="Times New Roman" w:hAnsi="Times New Roman" w:eastAsia="宋体" w:cs="Times New Roman"/>
          <w:color w:val="auto"/>
          <w:highlight w:val="none"/>
        </w:rPr>
        <w:t>-</w:t>
      </w:r>
      <w:r>
        <w:rPr>
          <w:rFonts w:hint="default" w:ascii="Times New Roman" w:hAnsi="Times New Roman" w:eastAsia="宋体" w:cs="Times New Roman"/>
          <w:color w:val="auto"/>
          <w:highlight w:val="none"/>
        </w:rPr>
        <w:fldChar w:fldCharType="begin"/>
      </w:r>
      <w:r>
        <w:rPr>
          <w:rFonts w:hint="default" w:ascii="Times New Roman" w:hAnsi="Times New Roman" w:eastAsia="宋体" w:cs="Times New Roman"/>
          <w:color w:val="auto"/>
          <w:highlight w:val="none"/>
        </w:rPr>
        <w:instrText xml:space="preserve"> SEQ 图 \* ARABIC \s 1 </w:instrText>
      </w:r>
      <w:r>
        <w:rPr>
          <w:rFonts w:hint="default" w:ascii="Times New Roman" w:hAnsi="Times New Roman" w:eastAsia="宋体" w:cs="Times New Roman"/>
          <w:color w:val="auto"/>
          <w:highlight w:val="none"/>
        </w:rPr>
        <w:fldChar w:fldCharType="separate"/>
      </w:r>
      <w:r>
        <w:rPr>
          <w:rFonts w:hint="default" w:ascii="Times New Roman" w:hAnsi="Times New Roman" w:eastAsia="宋体" w:cs="Times New Roman"/>
          <w:color w:val="auto"/>
          <w:highlight w:val="none"/>
        </w:rPr>
        <w:t>16</w:t>
      </w:r>
      <w:r>
        <w:rPr>
          <w:rFonts w:hint="default" w:ascii="Times New Roman" w:hAnsi="Times New Roman" w:eastAsia="宋体" w:cs="Times New Roman"/>
          <w:color w:val="auto"/>
          <w:highlight w:val="none"/>
        </w:rPr>
        <w:fldChar w:fldCharType="end"/>
      </w:r>
      <w:r>
        <w:rPr>
          <w:rFonts w:hint="eastAsia" w:cs="Times New Roman"/>
          <w:color w:val="auto"/>
          <w:highlight w:val="none"/>
          <w:lang w:val="en-US" w:eastAsia="zh-CN"/>
        </w:rPr>
        <w:t xml:space="preserve"> 交通岛设计</w:t>
      </w:r>
    </w:p>
    <w:p w14:paraId="11A42752">
      <w:pPr>
        <w:numPr>
          <w:ilvl w:val="0"/>
          <w:numId w:val="15"/>
        </w:numPr>
        <w:tabs>
          <w:tab w:val="left" w:pos="851"/>
        </w:tabs>
        <w:spacing w:line="360" w:lineRule="auto"/>
        <w:ind w:left="0" w:firstLine="482" w:firstLineChars="200"/>
        <w:rPr>
          <w:rFonts w:hint="default"/>
          <w:b/>
          <w:bCs/>
          <w:lang w:val="en-US" w:eastAsia="zh-CN"/>
        </w:rPr>
      </w:pPr>
      <w:r>
        <w:rPr>
          <w:rFonts w:hint="eastAsia"/>
          <w:b/>
          <w:bCs/>
          <w:lang w:val="en-US" w:eastAsia="zh-CN"/>
        </w:rPr>
        <w:t>立面设计</w:t>
      </w:r>
    </w:p>
    <w:p w14:paraId="6F80B417">
      <w:pPr>
        <w:pStyle w:val="23"/>
        <w:keepNext w:val="0"/>
        <w:keepLines w:val="0"/>
        <w:widowControl/>
        <w:suppressLineNumbers w:val="0"/>
        <w:rPr>
          <w:rFonts w:hint="eastAsia" w:eastAsia="宋体"/>
          <w:lang w:eastAsia="zh-CN"/>
        </w:rPr>
      </w:pPr>
      <w:r>
        <w:rPr>
          <w:rFonts w:hint="eastAsia"/>
          <w:b/>
          <w:bCs/>
          <w:lang w:eastAsia="zh-CN"/>
        </w:rPr>
        <w:t>立面</w:t>
      </w:r>
      <w:r>
        <w:rPr>
          <w:rFonts w:hint="eastAsia"/>
          <w:b/>
          <w:bCs/>
          <w:lang w:val="en-US" w:eastAsia="zh-CN"/>
        </w:rPr>
        <w:t>高程自动读取：</w:t>
      </w:r>
      <w:r>
        <w:rPr>
          <w:rFonts w:hint="eastAsia"/>
        </w:rPr>
        <w:t>基于平面布置和路线项目数据，系统能自动为平交口立面关键点赋高程值，并生成三维等高线模型。</w:t>
      </w:r>
    </w:p>
    <w:p w14:paraId="5179F7D8">
      <w:pPr>
        <w:pStyle w:val="23"/>
        <w:keepNext w:val="0"/>
        <w:keepLines w:val="0"/>
        <w:widowControl/>
        <w:suppressLineNumbers w:val="0"/>
        <w:rPr>
          <w:rFonts w:hint="eastAsia"/>
          <w:b w:val="0"/>
          <w:bCs w:val="0"/>
          <w:lang w:val="en-US" w:eastAsia="zh-CN"/>
        </w:rPr>
      </w:pPr>
      <w:r>
        <w:rPr>
          <w:rFonts w:hint="eastAsia"/>
          <w:b/>
          <w:bCs/>
          <w:lang w:val="en-US" w:eastAsia="zh-CN"/>
        </w:rPr>
        <w:t>路拱设置：</w:t>
      </w:r>
      <w:r>
        <w:rPr>
          <w:rFonts w:hint="eastAsia"/>
          <w:b w:val="0"/>
          <w:bCs w:val="0"/>
          <w:lang w:val="en-US" w:eastAsia="zh-CN"/>
        </w:rPr>
        <w:t>支持一次、二次和三次式三种路拱公式。</w:t>
      </w:r>
    </w:p>
    <w:p w14:paraId="233C6D1F">
      <w:pPr>
        <w:pStyle w:val="37"/>
        <w:bidi w:val="0"/>
      </w:pPr>
      <w:r>
        <w:drawing>
          <wp:inline distT="0" distB="0" distL="114300" distR="114300">
            <wp:extent cx="1409700" cy="1114425"/>
            <wp:effectExtent l="0" t="0" r="0" b="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39"/>
                    <a:stretch>
                      <a:fillRect/>
                    </a:stretch>
                  </pic:blipFill>
                  <pic:spPr>
                    <a:xfrm>
                      <a:off x="0" y="0"/>
                      <a:ext cx="1409700" cy="1114425"/>
                    </a:xfrm>
                    <a:prstGeom prst="rect">
                      <a:avLst/>
                    </a:prstGeom>
                    <a:noFill/>
                    <a:ln>
                      <a:noFill/>
                    </a:ln>
                  </pic:spPr>
                </pic:pic>
              </a:graphicData>
            </a:graphic>
          </wp:inline>
        </w:drawing>
      </w:r>
    </w:p>
    <w:p w14:paraId="499243FD">
      <w:pPr>
        <w:pStyle w:val="33"/>
        <w:rPr>
          <w:rFonts w:hint="default"/>
          <w:lang w:val="en-US" w:eastAsia="zh-CN"/>
        </w:rPr>
      </w:pPr>
      <w:r>
        <w:rPr>
          <w:rFonts w:ascii="Times New Roman" w:hAnsi="Times New Roman" w:eastAsia="宋体" w:cs="Times New Roman"/>
          <w:color w:val="auto"/>
          <w:highlight w:val="none"/>
        </w:rPr>
        <w:t>图</w:t>
      </w:r>
      <w:r>
        <w:rPr>
          <w:rFonts w:hint="default" w:ascii="Times New Roman" w:hAnsi="Times New Roman" w:eastAsia="宋体" w:cs="Times New Roman"/>
          <w:color w:val="auto"/>
          <w:highlight w:val="none"/>
        </w:rPr>
        <w:fldChar w:fldCharType="begin"/>
      </w:r>
      <w:r>
        <w:rPr>
          <w:rFonts w:hint="default" w:ascii="Times New Roman" w:hAnsi="Times New Roman" w:eastAsia="宋体" w:cs="Times New Roman"/>
          <w:color w:val="auto"/>
          <w:highlight w:val="none"/>
        </w:rPr>
        <w:instrText xml:space="preserve"> STYLEREF 1 \s </w:instrText>
      </w:r>
      <w:r>
        <w:rPr>
          <w:rFonts w:hint="default" w:ascii="Times New Roman" w:hAnsi="Times New Roman" w:eastAsia="宋体" w:cs="Times New Roman"/>
          <w:color w:val="auto"/>
          <w:highlight w:val="none"/>
        </w:rPr>
        <w:fldChar w:fldCharType="separate"/>
      </w:r>
      <w:r>
        <w:rPr>
          <w:rFonts w:hint="default" w:ascii="Times New Roman" w:hAnsi="Times New Roman" w:eastAsia="宋体" w:cs="Times New Roman"/>
          <w:color w:val="auto"/>
          <w:highlight w:val="none"/>
        </w:rPr>
        <w:t>4</w:t>
      </w:r>
      <w:r>
        <w:rPr>
          <w:rFonts w:hint="default" w:ascii="Times New Roman" w:hAnsi="Times New Roman" w:eastAsia="宋体" w:cs="Times New Roman"/>
          <w:color w:val="auto"/>
          <w:highlight w:val="none"/>
        </w:rPr>
        <w:fldChar w:fldCharType="end"/>
      </w:r>
      <w:r>
        <w:rPr>
          <w:rFonts w:hint="eastAsia" w:ascii="Times New Roman" w:hAnsi="Times New Roman" w:eastAsia="宋体" w:cs="Times New Roman"/>
          <w:color w:val="auto"/>
          <w:highlight w:val="none"/>
        </w:rPr>
        <w:t>-</w:t>
      </w:r>
      <w:r>
        <w:rPr>
          <w:rFonts w:hint="default" w:ascii="Times New Roman" w:hAnsi="Times New Roman" w:eastAsia="宋体" w:cs="Times New Roman"/>
          <w:color w:val="auto"/>
          <w:highlight w:val="none"/>
        </w:rPr>
        <w:fldChar w:fldCharType="begin"/>
      </w:r>
      <w:r>
        <w:rPr>
          <w:rFonts w:hint="default" w:ascii="Times New Roman" w:hAnsi="Times New Roman" w:eastAsia="宋体" w:cs="Times New Roman"/>
          <w:color w:val="auto"/>
          <w:highlight w:val="none"/>
        </w:rPr>
        <w:instrText xml:space="preserve"> SEQ 图 \* ARABIC \s 1 </w:instrText>
      </w:r>
      <w:r>
        <w:rPr>
          <w:rFonts w:hint="default" w:ascii="Times New Roman" w:hAnsi="Times New Roman" w:eastAsia="宋体" w:cs="Times New Roman"/>
          <w:color w:val="auto"/>
          <w:highlight w:val="none"/>
        </w:rPr>
        <w:fldChar w:fldCharType="separate"/>
      </w:r>
      <w:r>
        <w:rPr>
          <w:rFonts w:hint="default" w:ascii="Times New Roman" w:hAnsi="Times New Roman" w:eastAsia="宋体" w:cs="Times New Roman"/>
          <w:color w:val="auto"/>
          <w:highlight w:val="none"/>
        </w:rPr>
        <w:t>17</w:t>
      </w:r>
      <w:r>
        <w:rPr>
          <w:rFonts w:hint="default" w:ascii="Times New Roman" w:hAnsi="Times New Roman" w:eastAsia="宋体" w:cs="Times New Roman"/>
          <w:color w:val="auto"/>
          <w:highlight w:val="none"/>
        </w:rPr>
        <w:fldChar w:fldCharType="end"/>
      </w:r>
      <w:r>
        <w:rPr>
          <w:rFonts w:hint="eastAsia" w:cs="Times New Roman"/>
          <w:color w:val="auto"/>
          <w:highlight w:val="none"/>
          <w:lang w:val="en-US" w:eastAsia="zh-CN"/>
        </w:rPr>
        <w:t xml:space="preserve"> 路拱设置</w:t>
      </w:r>
    </w:p>
    <w:p w14:paraId="1E23D8CE">
      <w:pPr>
        <w:keepNext w:val="0"/>
        <w:keepLines w:val="0"/>
        <w:widowControl/>
        <w:suppressLineNumbers w:val="0"/>
        <w:jc w:val="left"/>
        <w:rPr>
          <w:rFonts w:hint="eastAsia"/>
          <w:lang w:val="en-US" w:eastAsia="zh-CN"/>
        </w:rPr>
      </w:pPr>
      <w:r>
        <w:rPr>
          <w:rFonts w:hint="eastAsia"/>
          <w:b/>
          <w:bCs/>
          <w:lang w:val="en-US" w:eastAsia="zh-CN"/>
        </w:rPr>
        <w:t>创建平交口模型：</w:t>
      </w:r>
      <w:r>
        <w:rPr>
          <w:rFonts w:hint="eastAsia"/>
          <w:lang w:val="en-US" w:eastAsia="zh-CN"/>
        </w:rPr>
        <w:t>根据提示拾取CAD模型空间中平交口立面设计的路脊线、路边边线和范围。</w:t>
      </w:r>
    </w:p>
    <w:p w14:paraId="65534A12">
      <w:pPr>
        <w:bidi w:val="0"/>
        <w:rPr>
          <w:rFonts w:hint="eastAsia"/>
          <w:b w:val="0"/>
          <w:bCs w:val="0"/>
          <w:lang w:val="en-US" w:eastAsia="zh-CN"/>
        </w:rPr>
      </w:pPr>
      <w:r>
        <w:rPr>
          <w:rFonts w:hint="eastAsia"/>
          <w:b/>
          <w:bCs/>
          <w:lang w:val="en-US" w:eastAsia="zh-CN"/>
        </w:rPr>
        <w:t>高程点、特征点修改：</w:t>
      </w:r>
      <w:r>
        <w:rPr>
          <w:rFonts w:hint="eastAsia"/>
          <w:lang w:val="en-US" w:eastAsia="zh-CN"/>
        </w:rPr>
        <w:t>支持在CAD模型空间中直接修改高程点或特征点的数值，实现图形与设计数据的同步更新。</w:t>
      </w:r>
    </w:p>
    <w:p w14:paraId="3BC3ACF1">
      <w:pPr>
        <w:numPr>
          <w:ilvl w:val="0"/>
          <w:numId w:val="15"/>
        </w:numPr>
        <w:tabs>
          <w:tab w:val="left" w:pos="851"/>
        </w:tabs>
        <w:spacing w:line="360" w:lineRule="auto"/>
        <w:ind w:left="0" w:firstLine="482" w:firstLineChars="200"/>
        <w:rPr>
          <w:rFonts w:hint="default"/>
          <w:b/>
          <w:bCs/>
          <w:lang w:val="en-US" w:eastAsia="zh-CN"/>
        </w:rPr>
      </w:pPr>
      <w:r>
        <w:rPr>
          <w:rFonts w:hint="eastAsia"/>
          <w:b/>
          <w:bCs/>
          <w:lang w:val="en-US" w:eastAsia="zh-CN"/>
        </w:rPr>
        <w:t>图表</w:t>
      </w:r>
    </w:p>
    <w:p w14:paraId="7307C5F4">
      <w:pPr>
        <w:bidi w:val="0"/>
        <w:rPr>
          <w:rFonts w:hint="eastAsia"/>
          <w:lang w:val="en-US" w:eastAsia="zh-CN"/>
        </w:rPr>
      </w:pPr>
      <w:r>
        <w:rPr>
          <w:rFonts w:hint="eastAsia"/>
          <w:b/>
          <w:bCs/>
          <w:lang w:val="en-US" w:eastAsia="zh-CN"/>
        </w:rPr>
        <w:t>绘图：</w:t>
      </w:r>
      <w:r>
        <w:rPr>
          <w:rFonts w:hint="eastAsia"/>
          <w:b w:val="0"/>
          <w:bCs w:val="0"/>
          <w:lang w:val="en-US" w:eastAsia="zh-CN"/>
        </w:rPr>
        <w:t>支持</w:t>
      </w:r>
      <w:r>
        <w:rPr>
          <w:rFonts w:hint="eastAsia"/>
          <w:lang w:val="en-US" w:eastAsia="zh-CN"/>
        </w:rPr>
        <w:t>绘制平交口平面设计图、人行横道线、车道分界线和等高线等。</w:t>
      </w:r>
    </w:p>
    <w:p w14:paraId="1E4C0F9C">
      <w:pPr>
        <w:numPr>
          <w:ilvl w:val="0"/>
          <w:numId w:val="15"/>
        </w:numPr>
        <w:tabs>
          <w:tab w:val="left" w:pos="851"/>
        </w:tabs>
        <w:spacing w:line="360" w:lineRule="auto"/>
        <w:ind w:left="0" w:firstLine="482" w:firstLineChars="200"/>
        <w:rPr>
          <w:rFonts w:hint="default"/>
          <w:b/>
          <w:bCs/>
          <w:lang w:val="en-US" w:eastAsia="zh-CN"/>
        </w:rPr>
      </w:pPr>
      <w:r>
        <w:rPr>
          <w:rFonts w:hint="eastAsia"/>
          <w:b/>
          <w:bCs/>
          <w:lang w:val="en-US" w:eastAsia="zh-CN"/>
        </w:rPr>
        <w:t>其他功能</w:t>
      </w:r>
    </w:p>
    <w:p w14:paraId="5FED10BC">
      <w:pPr>
        <w:bidi w:val="0"/>
        <w:rPr>
          <w:rFonts w:hint="eastAsia"/>
          <w:b w:val="0"/>
          <w:bCs w:val="0"/>
          <w:lang w:val="en-US" w:eastAsia="zh-CN"/>
        </w:rPr>
      </w:pPr>
      <w:r>
        <w:rPr>
          <w:rFonts w:hint="eastAsia"/>
          <w:b/>
          <w:bCs/>
          <w:lang w:val="en-US" w:eastAsia="zh-CN"/>
        </w:rPr>
        <w:t>另存模板：</w:t>
      </w:r>
      <w:r>
        <w:rPr>
          <w:rFonts w:hint="eastAsia"/>
          <w:b w:val="0"/>
          <w:bCs w:val="0"/>
          <w:lang w:val="en-US" w:eastAsia="zh-CN"/>
        </w:rPr>
        <w:t>可将当前平交口设计数据存为模板，下次添加同种类型平交口时可采用已保存的模板作为新建平交口的设计模板。</w:t>
      </w:r>
    </w:p>
    <w:p w14:paraId="6AD9EBE4">
      <w:pPr>
        <w:bidi w:val="0"/>
        <w:rPr>
          <w:rFonts w:hint="eastAsia"/>
          <w:lang w:val="en-US" w:eastAsia="zh-CN"/>
        </w:rPr>
      </w:pPr>
      <w:r>
        <w:rPr>
          <w:rFonts w:hint="eastAsia"/>
          <w:b/>
          <w:bCs/>
          <w:lang w:val="en-US" w:eastAsia="zh-CN"/>
        </w:rPr>
        <w:t>标注：</w:t>
      </w:r>
      <w:r>
        <w:rPr>
          <w:rFonts w:hint="eastAsia"/>
          <w:b w:val="0"/>
          <w:bCs w:val="0"/>
          <w:lang w:val="en-US" w:eastAsia="zh-CN"/>
        </w:rPr>
        <w:t>支持</w:t>
      </w:r>
      <w:r>
        <w:rPr>
          <w:rFonts w:hint="eastAsia"/>
          <w:lang w:val="en-US" w:eastAsia="zh-CN"/>
        </w:rPr>
        <w:t>平交口各特征点坐标标注、各参数单元的标注、网格标注和板块宽度标注等。</w:t>
      </w:r>
    </w:p>
    <w:p w14:paraId="70345E97">
      <w:pPr>
        <w:bidi w:val="0"/>
        <w:rPr>
          <w:rFonts w:hint="default"/>
          <w:b w:val="0"/>
          <w:bCs w:val="0"/>
          <w:lang w:val="en-US" w:eastAsia="zh-CN"/>
        </w:rPr>
      </w:pPr>
      <w:r>
        <w:rPr>
          <w:rFonts w:hint="eastAsia"/>
          <w:b/>
          <w:bCs/>
          <w:lang w:val="en-US" w:eastAsia="zh-CN"/>
        </w:rPr>
        <w:t>等距批量绘制：</w:t>
      </w:r>
      <w:r>
        <w:rPr>
          <w:rFonts w:hint="eastAsia"/>
          <w:lang w:val="en-US" w:eastAsia="zh-CN"/>
        </w:rPr>
        <w:t>动态等距批量复制工具，可手动绘制板块线。</w:t>
      </w:r>
    </w:p>
    <w:p w14:paraId="42E42465">
      <w:pPr>
        <w:bidi w:val="0"/>
        <w:rPr>
          <w:rFonts w:hint="eastAsia"/>
          <w:lang w:val="en-US" w:eastAsia="zh-CN"/>
        </w:rPr>
      </w:pPr>
      <w:r>
        <w:rPr>
          <w:rFonts w:hint="eastAsia"/>
          <w:b/>
          <w:bCs/>
          <w:lang w:val="en-US" w:eastAsia="zh-CN"/>
        </w:rPr>
        <w:t>绘图设置：</w:t>
      </w:r>
      <w:r>
        <w:rPr>
          <w:rFonts w:hint="eastAsia"/>
          <w:lang w:val="en-US" w:eastAsia="zh-CN"/>
        </w:rPr>
        <w:t>支持设置出图的字体样式、标注样式、细部设置、坐标设置、坐标表设置和图层的绘图颜色等。</w:t>
      </w:r>
    </w:p>
    <w:p w14:paraId="17700DB9">
      <w:pPr>
        <w:pStyle w:val="23"/>
        <w:keepNext w:val="0"/>
        <w:keepLines w:val="0"/>
        <w:widowControl/>
        <w:suppressLineNumbers w:val="0"/>
        <w:rPr>
          <w:rFonts w:hint="default" w:eastAsia="宋体"/>
          <w:lang w:val="en-US" w:eastAsia="zh-CN"/>
        </w:rPr>
      </w:pPr>
      <w:r>
        <w:rPr>
          <w:rFonts w:hint="eastAsia"/>
          <w:b/>
          <w:bCs/>
          <w:lang w:val="en-US" w:eastAsia="zh-CN"/>
        </w:rPr>
        <w:t>等高线设置：</w:t>
      </w:r>
      <w:r>
        <w:rPr>
          <w:rFonts w:hint="eastAsia"/>
          <w:lang w:val="en-US" w:eastAsia="zh-CN"/>
        </w:rPr>
        <w:t>支持设置等高距、计算精度、计曲线颜色、首曲线颜色。</w:t>
      </w:r>
    </w:p>
    <w:p w14:paraId="22ADE927">
      <w:pPr>
        <w:bidi w:val="0"/>
        <w:rPr>
          <w:rFonts w:hint="eastAsia"/>
          <w:lang w:val="en-US" w:eastAsia="zh-CN"/>
        </w:rPr>
      </w:pPr>
      <w:r>
        <w:rPr>
          <w:b/>
          <w:bCs/>
          <w:lang w:val="en-US" w:eastAsia="zh-CN"/>
        </w:rPr>
        <w:t>标注设置</w:t>
      </w:r>
      <w:r>
        <w:rPr>
          <w:rFonts w:hint="eastAsia"/>
          <w:b/>
          <w:bCs/>
          <w:lang w:val="en-US" w:eastAsia="zh-CN"/>
        </w:rPr>
        <w:t>：</w:t>
      </w:r>
      <w:r>
        <w:rPr>
          <w:rFonts w:hint="eastAsia"/>
          <w:b w:val="0"/>
          <w:bCs w:val="0"/>
          <w:lang w:val="en-US" w:eastAsia="zh-CN"/>
        </w:rPr>
        <w:t>支持设置</w:t>
      </w:r>
      <w:r>
        <w:rPr>
          <w:rFonts w:hint="eastAsia"/>
          <w:lang w:val="en-US" w:eastAsia="zh-CN"/>
        </w:rPr>
        <w:t>字高、字宽比例、精度等。</w:t>
      </w:r>
    </w:p>
    <w:p w14:paraId="255B82C3">
      <w:pPr>
        <w:pStyle w:val="4"/>
        <w:bidi w:val="0"/>
        <w:rPr>
          <w:rFonts w:hint="default"/>
          <w:lang w:val="en-US" w:eastAsia="zh-CN"/>
        </w:rPr>
      </w:pPr>
      <w:r>
        <w:rPr>
          <w:rFonts w:hint="eastAsia"/>
          <w:lang w:val="en-US" w:eastAsia="zh-CN"/>
        </w:rPr>
        <w:t>优势与不足</w:t>
      </w:r>
    </w:p>
    <w:p w14:paraId="4F9D29D9">
      <w:pPr>
        <w:numPr>
          <w:ilvl w:val="0"/>
          <w:numId w:val="16"/>
        </w:numPr>
        <w:tabs>
          <w:tab w:val="left" w:pos="851"/>
        </w:tabs>
        <w:spacing w:line="360" w:lineRule="auto"/>
        <w:ind w:left="0" w:firstLine="482" w:firstLineChars="200"/>
        <w:rPr>
          <w:rFonts w:hint="default"/>
          <w:b/>
          <w:bCs/>
          <w:lang w:val="en-US" w:eastAsia="zh-CN"/>
        </w:rPr>
      </w:pPr>
      <w:r>
        <w:rPr>
          <w:rFonts w:hint="eastAsia"/>
          <w:b/>
          <w:bCs/>
          <w:lang w:val="en-US" w:eastAsia="zh-CN"/>
        </w:rPr>
        <w:t>优势</w:t>
      </w:r>
    </w:p>
    <w:p w14:paraId="78D2B819">
      <w:pPr>
        <w:numPr>
          <w:ilvl w:val="0"/>
          <w:numId w:val="17"/>
        </w:numPr>
        <w:tabs>
          <w:tab w:val="left" w:pos="851"/>
        </w:tabs>
        <w:spacing w:line="360" w:lineRule="auto"/>
        <w:ind w:left="0" w:firstLine="480" w:firstLineChars="200"/>
        <w:rPr>
          <w:rFonts w:hint="default" w:eastAsiaTheme="minorEastAsia"/>
          <w:b w:val="0"/>
          <w:bCs/>
          <w:sz w:val="24"/>
          <w:szCs w:val="24"/>
          <w:lang w:val="en-US" w:eastAsia="zh-CN"/>
        </w:rPr>
      </w:pPr>
      <w:r>
        <w:rPr>
          <w:rFonts w:hint="eastAsia" w:eastAsiaTheme="minorEastAsia"/>
          <w:b w:val="0"/>
          <w:bCs/>
          <w:sz w:val="24"/>
          <w:szCs w:val="24"/>
          <w:lang w:val="en-US" w:eastAsia="zh-CN"/>
        </w:rPr>
        <w:t>支持将平交平面设计成果另存为模板；</w:t>
      </w:r>
    </w:p>
    <w:p w14:paraId="7E72802D">
      <w:pPr>
        <w:numPr>
          <w:ilvl w:val="0"/>
          <w:numId w:val="17"/>
        </w:numPr>
        <w:tabs>
          <w:tab w:val="left" w:pos="851"/>
        </w:tabs>
        <w:spacing w:line="360" w:lineRule="auto"/>
        <w:ind w:left="0" w:firstLine="480" w:firstLineChars="200"/>
        <w:rPr>
          <w:rFonts w:hint="default" w:eastAsiaTheme="minorEastAsia"/>
          <w:b w:val="0"/>
          <w:bCs/>
          <w:sz w:val="24"/>
          <w:szCs w:val="24"/>
          <w:lang w:val="en-US" w:eastAsia="zh-CN"/>
        </w:rPr>
      </w:pPr>
      <w:r>
        <w:rPr>
          <w:rFonts w:hint="eastAsia" w:eastAsiaTheme="minorEastAsia"/>
          <w:b w:val="0"/>
          <w:bCs/>
          <w:sz w:val="24"/>
          <w:szCs w:val="24"/>
          <w:lang w:val="en-US" w:eastAsia="zh-CN"/>
        </w:rPr>
        <w:t>能够灵活设计十字形、错位十字形、T形和Y形等异形平面交叉。</w:t>
      </w:r>
    </w:p>
    <w:p w14:paraId="69A5E98D">
      <w:pPr>
        <w:numPr>
          <w:ilvl w:val="0"/>
          <w:numId w:val="16"/>
        </w:numPr>
        <w:tabs>
          <w:tab w:val="left" w:pos="851"/>
        </w:tabs>
        <w:spacing w:line="360" w:lineRule="auto"/>
        <w:ind w:left="0" w:firstLine="482" w:firstLineChars="200"/>
        <w:rPr>
          <w:rFonts w:hint="default"/>
          <w:b/>
          <w:bCs/>
          <w:lang w:val="en-US" w:eastAsia="zh-CN"/>
        </w:rPr>
      </w:pPr>
      <w:r>
        <w:rPr>
          <w:rFonts w:hint="eastAsia"/>
          <w:b/>
          <w:bCs/>
          <w:lang w:val="en-US" w:eastAsia="zh-CN"/>
        </w:rPr>
        <w:t>不足</w:t>
      </w:r>
    </w:p>
    <w:p w14:paraId="1CC2DAC1">
      <w:pPr>
        <w:numPr>
          <w:ilvl w:val="0"/>
          <w:numId w:val="18"/>
        </w:numPr>
        <w:tabs>
          <w:tab w:val="left" w:pos="851"/>
        </w:tabs>
        <w:spacing w:line="360" w:lineRule="auto"/>
        <w:ind w:left="0" w:firstLine="480" w:firstLineChars="200"/>
        <w:rPr>
          <w:rFonts w:hint="default" w:eastAsiaTheme="minorEastAsia"/>
          <w:b w:val="0"/>
          <w:bCs/>
          <w:sz w:val="24"/>
          <w:szCs w:val="24"/>
          <w:lang w:val="en-US" w:eastAsia="zh-CN"/>
        </w:rPr>
      </w:pPr>
      <w:r>
        <w:rPr>
          <w:rFonts w:hint="eastAsia" w:eastAsiaTheme="minorEastAsia"/>
          <w:b w:val="0"/>
          <w:bCs/>
          <w:sz w:val="24"/>
          <w:szCs w:val="24"/>
          <w:lang w:val="en-US" w:eastAsia="zh-CN"/>
        </w:rPr>
        <w:t>平面交叉设计与路线的平面、纵断面及横断面设计集成度低；</w:t>
      </w:r>
    </w:p>
    <w:p w14:paraId="1E8B11E3">
      <w:pPr>
        <w:numPr>
          <w:ilvl w:val="0"/>
          <w:numId w:val="18"/>
        </w:numPr>
        <w:tabs>
          <w:tab w:val="left" w:pos="851"/>
        </w:tabs>
        <w:spacing w:line="360" w:lineRule="auto"/>
        <w:ind w:left="0" w:firstLine="480" w:firstLineChars="200"/>
        <w:rPr>
          <w:rFonts w:hint="default" w:eastAsiaTheme="minorEastAsia"/>
          <w:b w:val="0"/>
          <w:bCs/>
          <w:sz w:val="24"/>
          <w:szCs w:val="24"/>
          <w:lang w:val="en-US" w:eastAsia="zh-CN"/>
        </w:rPr>
      </w:pPr>
      <w:r>
        <w:rPr>
          <w:rFonts w:hint="eastAsia" w:eastAsiaTheme="minorEastAsia"/>
          <w:b w:val="0"/>
          <w:bCs/>
          <w:sz w:val="24"/>
          <w:szCs w:val="24"/>
          <w:lang w:val="en-US" w:eastAsia="zh-CN"/>
        </w:rPr>
        <w:t>预定义平交模板类型和数量少；</w:t>
      </w:r>
    </w:p>
    <w:p w14:paraId="450725C0">
      <w:pPr>
        <w:numPr>
          <w:ilvl w:val="0"/>
          <w:numId w:val="18"/>
        </w:numPr>
        <w:tabs>
          <w:tab w:val="left" w:pos="851"/>
        </w:tabs>
        <w:spacing w:line="360" w:lineRule="auto"/>
        <w:ind w:left="0" w:firstLine="480" w:firstLineChars="200"/>
        <w:rPr>
          <w:rFonts w:hint="default" w:eastAsiaTheme="minorEastAsia"/>
          <w:b w:val="0"/>
          <w:bCs/>
          <w:sz w:val="24"/>
          <w:szCs w:val="24"/>
          <w:lang w:val="en-US" w:eastAsia="zh-CN"/>
        </w:rPr>
      </w:pPr>
      <w:r>
        <w:rPr>
          <w:rFonts w:hint="eastAsia" w:eastAsiaTheme="minorEastAsia"/>
          <w:b w:val="0"/>
          <w:bCs/>
          <w:sz w:val="24"/>
          <w:szCs w:val="24"/>
          <w:lang w:val="en-US" w:eastAsia="zh-CN"/>
        </w:rPr>
        <w:t>中央交通岛类型单一，缺乏中央交通岛及侧分带开口设计，且侧分带不支持渐变设计，难以适应复杂的渠化场景；</w:t>
      </w:r>
    </w:p>
    <w:p w14:paraId="0CA411E2">
      <w:pPr>
        <w:numPr>
          <w:ilvl w:val="0"/>
          <w:numId w:val="18"/>
        </w:numPr>
        <w:tabs>
          <w:tab w:val="left" w:pos="851"/>
        </w:tabs>
        <w:spacing w:line="360" w:lineRule="auto"/>
        <w:ind w:left="0" w:firstLine="480" w:firstLineChars="200"/>
        <w:rPr>
          <w:rFonts w:hint="default" w:eastAsiaTheme="minorEastAsia"/>
          <w:b w:val="0"/>
          <w:bCs/>
          <w:sz w:val="24"/>
          <w:szCs w:val="24"/>
          <w:lang w:val="en-US" w:eastAsia="zh-CN"/>
        </w:rPr>
      </w:pPr>
      <w:r>
        <w:rPr>
          <w:rFonts w:hint="eastAsia" w:eastAsiaTheme="minorEastAsia"/>
          <w:b w:val="0"/>
          <w:bCs/>
          <w:sz w:val="24"/>
          <w:szCs w:val="24"/>
          <w:lang w:val="en-US" w:eastAsia="zh-CN"/>
        </w:rPr>
        <w:t>标志标线种类少，仅包含人行横道线和车道分界线。</w:t>
      </w:r>
    </w:p>
    <w:p w14:paraId="7413A19C">
      <w:pPr>
        <w:pStyle w:val="3"/>
        <w:bidi w:val="0"/>
        <w:rPr>
          <w:rFonts w:hint="eastAsia"/>
          <w:lang w:val="en-US" w:eastAsia="zh-CN"/>
        </w:rPr>
      </w:pPr>
      <w:r>
        <w:rPr>
          <w:rFonts w:hint="eastAsia"/>
          <w:lang w:val="en-US" w:eastAsia="zh-CN"/>
        </w:rPr>
        <w:t>EICAD平交设计模块</w:t>
      </w:r>
    </w:p>
    <w:p w14:paraId="72EB891C">
      <w:pPr>
        <w:pStyle w:val="4"/>
        <w:bidi w:val="0"/>
        <w:rPr>
          <w:rFonts w:hint="default"/>
          <w:lang w:val="en-US" w:eastAsia="zh-CN"/>
        </w:rPr>
      </w:pPr>
      <w:r>
        <w:rPr>
          <w:rFonts w:hint="eastAsia"/>
          <w:lang w:val="en-US" w:eastAsia="zh-CN"/>
        </w:rPr>
        <w:t>基本情况</w:t>
      </w:r>
    </w:p>
    <w:p w14:paraId="78FE9004">
      <w:pPr>
        <w:bidi w:val="0"/>
        <w:rPr>
          <w:rFonts w:hint="default"/>
          <w:lang w:val="en-US" w:eastAsia="zh-CN"/>
        </w:rPr>
      </w:pPr>
      <w:r>
        <w:rPr>
          <w:rFonts w:hint="eastAsia"/>
          <w:lang w:val="en-US" w:eastAsia="zh-CN"/>
        </w:rPr>
        <w:t>EICAD最初由李方广华软件开发有限公司开发，</w:t>
      </w:r>
      <w:r>
        <w:t>主要用于公路、城市道路的各阶段设计</w:t>
      </w:r>
      <w:r>
        <w:rPr>
          <w:rFonts w:hint="eastAsia"/>
          <w:lang w:eastAsia="zh-CN"/>
        </w:rPr>
        <w:t>，</w:t>
      </w:r>
      <w:r>
        <w:rPr>
          <w:rFonts w:hint="eastAsia"/>
          <w:lang w:val="en-US" w:eastAsia="zh-CN"/>
        </w:rPr>
        <w:t>EICAD的交叉口设计模块支持十字形、错位十字形、T形、Y形、环形和多路交叉等多种交叉口类型的平面设计、立面设计及土石方数量计算。后续</w:t>
      </w:r>
      <w:r>
        <w:t>，</w:t>
      </w:r>
      <w:r>
        <w:rPr>
          <w:rFonts w:hint="eastAsia"/>
        </w:rPr>
        <w:t>江苏狄诺尼信息技术公司接手</w:t>
      </w:r>
      <w:r>
        <w:rPr>
          <w:rFonts w:hint="eastAsia"/>
          <w:lang w:val="en-US" w:eastAsia="zh-CN"/>
        </w:rPr>
        <w:t>EICAD的</w:t>
      </w:r>
      <w:r>
        <w:rPr>
          <w:rFonts w:hint="eastAsia"/>
        </w:rPr>
        <w:t>开发工作，并持续进行中</w:t>
      </w:r>
      <w:r>
        <w:rPr>
          <w:rFonts w:hint="eastAsia"/>
          <w:lang w:val="en-US" w:eastAsia="zh-CN"/>
        </w:rPr>
        <w:t>。</w:t>
      </w:r>
    </w:p>
    <w:p w14:paraId="51FF45F5">
      <w:pPr>
        <w:pStyle w:val="4"/>
        <w:bidi w:val="0"/>
        <w:rPr>
          <w:rFonts w:hint="default"/>
          <w:lang w:val="en-US" w:eastAsia="zh-CN"/>
        </w:rPr>
      </w:pPr>
      <w:r>
        <w:rPr>
          <w:rFonts w:hint="eastAsia"/>
          <w:lang w:val="en-US" w:eastAsia="zh-CN"/>
        </w:rPr>
        <w:t>主要</w:t>
      </w:r>
      <w:r>
        <w:rPr>
          <w:rFonts w:hint="default"/>
          <w:lang w:val="en-US" w:eastAsia="zh-CN"/>
        </w:rPr>
        <w:t>功能</w:t>
      </w:r>
    </w:p>
    <w:p w14:paraId="73B9783B">
      <w:pPr>
        <w:numPr>
          <w:ilvl w:val="0"/>
          <w:numId w:val="19"/>
        </w:numPr>
        <w:tabs>
          <w:tab w:val="left" w:pos="851"/>
        </w:tabs>
        <w:spacing w:line="360" w:lineRule="auto"/>
        <w:ind w:left="0" w:firstLine="482" w:firstLineChars="200"/>
        <w:rPr>
          <w:rFonts w:hint="eastAsia"/>
          <w:b/>
          <w:bCs/>
          <w:lang w:val="en-US" w:eastAsia="zh-CN"/>
        </w:rPr>
      </w:pPr>
      <w:r>
        <w:rPr>
          <w:rFonts w:hint="eastAsia"/>
          <w:b/>
          <w:bCs/>
          <w:lang w:val="en-US" w:eastAsia="zh-CN"/>
        </w:rPr>
        <w:t>平面设计</w:t>
      </w:r>
    </w:p>
    <w:p w14:paraId="24652205">
      <w:pPr>
        <w:bidi w:val="0"/>
        <w:rPr>
          <w:rFonts w:hint="eastAsia"/>
          <w:b w:val="0"/>
          <w:bCs w:val="0"/>
          <w:lang w:val="en-US" w:eastAsia="zh-CN"/>
        </w:rPr>
      </w:pPr>
      <w:r>
        <w:rPr>
          <w:rFonts w:hint="eastAsia"/>
          <w:b/>
          <w:bCs/>
          <w:lang w:val="en-US" w:eastAsia="zh-CN"/>
        </w:rPr>
        <w:t>创建平交曲面：</w:t>
      </w:r>
      <w:r>
        <w:rPr>
          <w:rFonts w:hint="eastAsia"/>
          <w:b w:val="0"/>
          <w:bCs w:val="0"/>
          <w:lang w:val="en-US" w:eastAsia="zh-CN"/>
        </w:rPr>
        <w:t>支持从CAD空间模型中选取平交口的道路边线、出入口端线和路脊线，以确定平交范围。</w:t>
      </w:r>
    </w:p>
    <w:p w14:paraId="26C3C913">
      <w:pPr>
        <w:bidi w:val="0"/>
        <w:rPr>
          <w:rFonts w:hint="default"/>
          <w:b w:val="0"/>
          <w:bCs w:val="0"/>
          <w:lang w:val="en-US" w:eastAsia="zh-CN"/>
        </w:rPr>
      </w:pPr>
      <w:r>
        <w:rPr>
          <w:rFonts w:hint="eastAsia"/>
          <w:b/>
          <w:bCs/>
          <w:lang w:val="en-US" w:eastAsia="zh-CN"/>
        </w:rPr>
        <w:t>编辑道路中线：</w:t>
      </w:r>
      <w:r>
        <w:rPr>
          <w:rFonts w:hint="eastAsia"/>
          <w:b w:val="0"/>
          <w:bCs w:val="0"/>
          <w:lang w:val="en-US" w:eastAsia="zh-CN"/>
        </w:rPr>
        <w:t>支持直接编辑平交口的道路中心线属性，包括设置道路名称、道路等级、起点桩号、设计速度、路拱横坡、最大超高和路基横断面等参数。</w:t>
      </w:r>
    </w:p>
    <w:p w14:paraId="765EEF78">
      <w:pPr>
        <w:pStyle w:val="37"/>
        <w:bidi w:val="0"/>
      </w:pPr>
      <w:r>
        <w:drawing>
          <wp:inline distT="0" distB="0" distL="114300" distR="114300">
            <wp:extent cx="1864360" cy="2553970"/>
            <wp:effectExtent l="0" t="0" r="2540" b="825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40"/>
                    <a:srcRect r="1663" b="308"/>
                    <a:stretch>
                      <a:fillRect/>
                    </a:stretch>
                  </pic:blipFill>
                  <pic:spPr>
                    <a:xfrm>
                      <a:off x="0" y="0"/>
                      <a:ext cx="1864360" cy="2553970"/>
                    </a:xfrm>
                    <a:prstGeom prst="rect">
                      <a:avLst/>
                    </a:prstGeom>
                    <a:noFill/>
                    <a:ln>
                      <a:noFill/>
                    </a:ln>
                  </pic:spPr>
                </pic:pic>
              </a:graphicData>
            </a:graphic>
          </wp:inline>
        </w:drawing>
      </w:r>
    </w:p>
    <w:p w14:paraId="7E6EA0BA">
      <w:pPr>
        <w:pStyle w:val="33"/>
        <w:rPr>
          <w:rFonts w:hint="default"/>
          <w:lang w:val="en-US" w:eastAsia="zh-CN"/>
        </w:rPr>
      </w:pPr>
      <w:r>
        <w:rPr>
          <w:rFonts w:ascii="Times New Roman" w:hAnsi="Times New Roman" w:eastAsia="宋体" w:cs="Times New Roman"/>
          <w:color w:val="auto"/>
          <w:highlight w:val="none"/>
        </w:rPr>
        <w:t>图</w:t>
      </w:r>
      <w:r>
        <w:rPr>
          <w:rFonts w:hint="default" w:ascii="Times New Roman" w:hAnsi="Times New Roman" w:eastAsia="宋体" w:cs="Times New Roman"/>
          <w:color w:val="auto"/>
          <w:highlight w:val="none"/>
        </w:rPr>
        <w:fldChar w:fldCharType="begin"/>
      </w:r>
      <w:r>
        <w:rPr>
          <w:rFonts w:hint="default" w:ascii="Times New Roman" w:hAnsi="Times New Roman" w:eastAsia="宋体" w:cs="Times New Roman"/>
          <w:color w:val="auto"/>
          <w:highlight w:val="none"/>
        </w:rPr>
        <w:instrText xml:space="preserve"> STYLEREF 1 \s </w:instrText>
      </w:r>
      <w:r>
        <w:rPr>
          <w:rFonts w:hint="default" w:ascii="Times New Roman" w:hAnsi="Times New Roman" w:eastAsia="宋体" w:cs="Times New Roman"/>
          <w:color w:val="auto"/>
          <w:highlight w:val="none"/>
        </w:rPr>
        <w:fldChar w:fldCharType="separate"/>
      </w:r>
      <w:r>
        <w:rPr>
          <w:rFonts w:hint="default" w:ascii="Times New Roman" w:hAnsi="Times New Roman" w:eastAsia="宋体" w:cs="Times New Roman"/>
          <w:color w:val="auto"/>
          <w:highlight w:val="none"/>
        </w:rPr>
        <w:t>4</w:t>
      </w:r>
      <w:r>
        <w:rPr>
          <w:rFonts w:hint="default" w:ascii="Times New Roman" w:hAnsi="Times New Roman" w:eastAsia="宋体" w:cs="Times New Roman"/>
          <w:color w:val="auto"/>
          <w:highlight w:val="none"/>
        </w:rPr>
        <w:fldChar w:fldCharType="end"/>
      </w:r>
      <w:r>
        <w:rPr>
          <w:rFonts w:hint="eastAsia" w:ascii="Times New Roman" w:hAnsi="Times New Roman" w:eastAsia="宋体" w:cs="Times New Roman"/>
          <w:color w:val="auto"/>
          <w:highlight w:val="none"/>
        </w:rPr>
        <w:t>-</w:t>
      </w:r>
      <w:r>
        <w:rPr>
          <w:rFonts w:hint="default" w:ascii="Times New Roman" w:hAnsi="Times New Roman" w:eastAsia="宋体" w:cs="Times New Roman"/>
          <w:color w:val="auto"/>
          <w:highlight w:val="none"/>
        </w:rPr>
        <w:fldChar w:fldCharType="begin"/>
      </w:r>
      <w:r>
        <w:rPr>
          <w:rFonts w:hint="default" w:ascii="Times New Roman" w:hAnsi="Times New Roman" w:eastAsia="宋体" w:cs="Times New Roman"/>
          <w:color w:val="auto"/>
          <w:highlight w:val="none"/>
        </w:rPr>
        <w:instrText xml:space="preserve"> SEQ 图 \* ARABIC \s 1 </w:instrText>
      </w:r>
      <w:r>
        <w:rPr>
          <w:rFonts w:hint="default" w:ascii="Times New Roman" w:hAnsi="Times New Roman" w:eastAsia="宋体" w:cs="Times New Roman"/>
          <w:color w:val="auto"/>
          <w:highlight w:val="none"/>
        </w:rPr>
        <w:fldChar w:fldCharType="separate"/>
      </w:r>
      <w:r>
        <w:rPr>
          <w:rFonts w:hint="default" w:ascii="Times New Roman" w:hAnsi="Times New Roman" w:eastAsia="宋体" w:cs="Times New Roman"/>
          <w:color w:val="auto"/>
          <w:highlight w:val="none"/>
        </w:rPr>
        <w:t>18</w:t>
      </w:r>
      <w:r>
        <w:rPr>
          <w:rFonts w:hint="default" w:ascii="Times New Roman" w:hAnsi="Times New Roman" w:eastAsia="宋体" w:cs="Times New Roman"/>
          <w:color w:val="auto"/>
          <w:highlight w:val="none"/>
        </w:rPr>
        <w:fldChar w:fldCharType="end"/>
      </w:r>
      <w:r>
        <w:rPr>
          <w:rFonts w:hint="eastAsia" w:cs="Times New Roman"/>
          <w:color w:val="auto"/>
          <w:highlight w:val="none"/>
          <w:lang w:val="en-US" w:eastAsia="zh-CN"/>
        </w:rPr>
        <w:t xml:space="preserve"> 编辑道路中线</w:t>
      </w:r>
      <w:r>
        <w:rPr>
          <w:rFonts w:hint="eastAsia"/>
          <w:b/>
          <w:bCs/>
          <w:lang w:val="en-US" w:eastAsia="zh-CN"/>
        </w:rPr>
        <w:t>设置</w:t>
      </w:r>
    </w:p>
    <w:p w14:paraId="271778F9">
      <w:pPr>
        <w:bidi w:val="0"/>
        <w:rPr>
          <w:rFonts w:hint="eastAsia"/>
          <w:b w:val="0"/>
          <w:bCs w:val="0"/>
          <w:lang w:val="en-US" w:eastAsia="zh-CN"/>
        </w:rPr>
      </w:pPr>
      <w:r>
        <w:rPr>
          <w:rFonts w:hint="eastAsia"/>
          <w:b/>
          <w:bCs/>
          <w:lang w:val="en-US" w:eastAsia="zh-CN"/>
        </w:rPr>
        <w:t>平面自动渠化：</w:t>
      </w:r>
      <w:r>
        <w:rPr>
          <w:rFonts w:hint="eastAsia"/>
          <w:b w:val="0"/>
          <w:bCs w:val="0"/>
          <w:lang w:val="en-US" w:eastAsia="zh-CN"/>
        </w:rPr>
        <w:t>支持平交口渠化的参数化设计。</w:t>
      </w:r>
    </w:p>
    <w:p w14:paraId="4B2311B7">
      <w:pPr>
        <w:pStyle w:val="37"/>
        <w:bidi w:val="0"/>
      </w:pPr>
      <w:r>
        <w:drawing>
          <wp:inline distT="0" distB="0" distL="114300" distR="114300">
            <wp:extent cx="5758180" cy="1098550"/>
            <wp:effectExtent l="0" t="0" r="4445" b="635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41"/>
                    <a:stretch>
                      <a:fillRect/>
                    </a:stretch>
                  </pic:blipFill>
                  <pic:spPr>
                    <a:xfrm>
                      <a:off x="0" y="0"/>
                      <a:ext cx="5758180" cy="1098550"/>
                    </a:xfrm>
                    <a:prstGeom prst="rect">
                      <a:avLst/>
                    </a:prstGeom>
                    <a:noFill/>
                    <a:ln>
                      <a:noFill/>
                    </a:ln>
                  </pic:spPr>
                </pic:pic>
              </a:graphicData>
            </a:graphic>
          </wp:inline>
        </w:drawing>
      </w:r>
    </w:p>
    <w:p w14:paraId="0F027873">
      <w:pPr>
        <w:pStyle w:val="33"/>
        <w:rPr>
          <w:rFonts w:hint="default"/>
          <w:lang w:val="en-US" w:eastAsia="zh-CN"/>
        </w:rPr>
      </w:pPr>
      <w:r>
        <w:rPr>
          <w:rFonts w:ascii="Times New Roman" w:hAnsi="Times New Roman" w:eastAsia="宋体" w:cs="Times New Roman"/>
          <w:color w:val="auto"/>
          <w:highlight w:val="none"/>
        </w:rPr>
        <w:t>图</w:t>
      </w:r>
      <w:r>
        <w:rPr>
          <w:rFonts w:hint="default" w:ascii="Times New Roman" w:hAnsi="Times New Roman" w:eastAsia="宋体" w:cs="Times New Roman"/>
          <w:color w:val="auto"/>
          <w:highlight w:val="none"/>
        </w:rPr>
        <w:fldChar w:fldCharType="begin"/>
      </w:r>
      <w:r>
        <w:rPr>
          <w:rFonts w:hint="default" w:ascii="Times New Roman" w:hAnsi="Times New Roman" w:eastAsia="宋体" w:cs="Times New Roman"/>
          <w:color w:val="auto"/>
          <w:highlight w:val="none"/>
        </w:rPr>
        <w:instrText xml:space="preserve"> STYLEREF 1 \s </w:instrText>
      </w:r>
      <w:r>
        <w:rPr>
          <w:rFonts w:hint="default" w:ascii="Times New Roman" w:hAnsi="Times New Roman" w:eastAsia="宋体" w:cs="Times New Roman"/>
          <w:color w:val="auto"/>
          <w:highlight w:val="none"/>
        </w:rPr>
        <w:fldChar w:fldCharType="separate"/>
      </w:r>
      <w:r>
        <w:rPr>
          <w:rFonts w:hint="default" w:ascii="Times New Roman" w:hAnsi="Times New Roman" w:eastAsia="宋体" w:cs="Times New Roman"/>
          <w:color w:val="auto"/>
          <w:highlight w:val="none"/>
        </w:rPr>
        <w:t>4</w:t>
      </w:r>
      <w:r>
        <w:rPr>
          <w:rFonts w:hint="default" w:ascii="Times New Roman" w:hAnsi="Times New Roman" w:eastAsia="宋体" w:cs="Times New Roman"/>
          <w:color w:val="auto"/>
          <w:highlight w:val="none"/>
        </w:rPr>
        <w:fldChar w:fldCharType="end"/>
      </w:r>
      <w:r>
        <w:rPr>
          <w:rFonts w:hint="eastAsia" w:ascii="Times New Roman" w:hAnsi="Times New Roman" w:eastAsia="宋体" w:cs="Times New Roman"/>
          <w:color w:val="auto"/>
          <w:highlight w:val="none"/>
        </w:rPr>
        <w:t>-</w:t>
      </w:r>
      <w:r>
        <w:rPr>
          <w:rFonts w:hint="default" w:ascii="Times New Roman" w:hAnsi="Times New Roman" w:eastAsia="宋体" w:cs="Times New Roman"/>
          <w:color w:val="auto"/>
          <w:highlight w:val="none"/>
        </w:rPr>
        <w:fldChar w:fldCharType="begin"/>
      </w:r>
      <w:r>
        <w:rPr>
          <w:rFonts w:hint="default" w:ascii="Times New Roman" w:hAnsi="Times New Roman" w:eastAsia="宋体" w:cs="Times New Roman"/>
          <w:color w:val="auto"/>
          <w:highlight w:val="none"/>
        </w:rPr>
        <w:instrText xml:space="preserve"> SEQ 图 \* ARABIC \s 1 </w:instrText>
      </w:r>
      <w:r>
        <w:rPr>
          <w:rFonts w:hint="default" w:ascii="Times New Roman" w:hAnsi="Times New Roman" w:eastAsia="宋体" w:cs="Times New Roman"/>
          <w:color w:val="auto"/>
          <w:highlight w:val="none"/>
        </w:rPr>
        <w:fldChar w:fldCharType="separate"/>
      </w:r>
      <w:r>
        <w:rPr>
          <w:rFonts w:hint="default" w:ascii="Times New Roman" w:hAnsi="Times New Roman" w:eastAsia="宋体" w:cs="Times New Roman"/>
          <w:color w:val="auto"/>
          <w:highlight w:val="none"/>
        </w:rPr>
        <w:t>19</w:t>
      </w:r>
      <w:r>
        <w:rPr>
          <w:rFonts w:hint="default" w:ascii="Times New Roman" w:hAnsi="Times New Roman" w:eastAsia="宋体" w:cs="Times New Roman"/>
          <w:color w:val="auto"/>
          <w:highlight w:val="none"/>
        </w:rPr>
        <w:fldChar w:fldCharType="end"/>
      </w:r>
      <w:r>
        <w:rPr>
          <w:rFonts w:hint="eastAsia" w:cs="Times New Roman"/>
          <w:color w:val="auto"/>
          <w:highlight w:val="none"/>
          <w:lang w:val="en-US" w:eastAsia="zh-CN"/>
        </w:rPr>
        <w:t xml:space="preserve"> 绘制平交口平面</w:t>
      </w:r>
      <w:r>
        <w:rPr>
          <w:rFonts w:hint="eastAsia"/>
          <w:b/>
          <w:bCs/>
          <w:lang w:val="en-US" w:eastAsia="zh-CN"/>
        </w:rPr>
        <w:t>设置</w:t>
      </w:r>
    </w:p>
    <w:p w14:paraId="5D39B79A">
      <w:pPr>
        <w:bidi w:val="0"/>
      </w:pPr>
      <w:r>
        <w:rPr>
          <w:rFonts w:hint="eastAsia"/>
          <w:b/>
          <w:bCs/>
          <w:lang w:val="en-US" w:eastAsia="zh-CN"/>
        </w:rPr>
        <w:t>路网自动渠化：</w:t>
      </w:r>
      <w:r>
        <w:rPr>
          <w:rFonts w:hint="eastAsia"/>
          <w:b w:val="0"/>
          <w:bCs w:val="0"/>
          <w:lang w:val="en-US" w:eastAsia="zh-CN"/>
        </w:rPr>
        <w:t>支持自动识别CAD空间模型中的所有道路中心线和对应路基模板，实现路网的批量化自动渠化设计。</w:t>
      </w:r>
    </w:p>
    <w:p w14:paraId="49DB0D75">
      <w:pPr>
        <w:pStyle w:val="37"/>
        <w:bidi w:val="0"/>
      </w:pPr>
      <w:r>
        <w:drawing>
          <wp:inline distT="0" distB="0" distL="114300" distR="114300">
            <wp:extent cx="2382520" cy="1850390"/>
            <wp:effectExtent l="0" t="0" r="8255" b="6985"/>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42"/>
                    <a:stretch>
                      <a:fillRect/>
                    </a:stretch>
                  </pic:blipFill>
                  <pic:spPr>
                    <a:xfrm>
                      <a:off x="0" y="0"/>
                      <a:ext cx="2382520" cy="1850390"/>
                    </a:xfrm>
                    <a:prstGeom prst="rect">
                      <a:avLst/>
                    </a:prstGeom>
                    <a:noFill/>
                    <a:ln>
                      <a:noFill/>
                    </a:ln>
                  </pic:spPr>
                </pic:pic>
              </a:graphicData>
            </a:graphic>
          </wp:inline>
        </w:drawing>
      </w:r>
    </w:p>
    <w:p w14:paraId="13607841">
      <w:pPr>
        <w:pStyle w:val="33"/>
      </w:pPr>
      <w:r>
        <w:rPr>
          <w:rFonts w:ascii="Times New Roman" w:hAnsi="Times New Roman" w:eastAsia="宋体" w:cs="Times New Roman"/>
          <w:color w:val="auto"/>
          <w:highlight w:val="none"/>
        </w:rPr>
        <w:t>图</w:t>
      </w:r>
      <w:r>
        <w:rPr>
          <w:rFonts w:hint="default" w:ascii="Times New Roman" w:hAnsi="Times New Roman" w:eastAsia="宋体" w:cs="Times New Roman"/>
          <w:color w:val="auto"/>
          <w:highlight w:val="none"/>
        </w:rPr>
        <w:fldChar w:fldCharType="begin"/>
      </w:r>
      <w:r>
        <w:rPr>
          <w:rFonts w:hint="default" w:ascii="Times New Roman" w:hAnsi="Times New Roman" w:eastAsia="宋体" w:cs="Times New Roman"/>
          <w:color w:val="auto"/>
          <w:highlight w:val="none"/>
        </w:rPr>
        <w:instrText xml:space="preserve"> STYLEREF 1 \s </w:instrText>
      </w:r>
      <w:r>
        <w:rPr>
          <w:rFonts w:hint="default" w:ascii="Times New Roman" w:hAnsi="Times New Roman" w:eastAsia="宋体" w:cs="Times New Roman"/>
          <w:color w:val="auto"/>
          <w:highlight w:val="none"/>
        </w:rPr>
        <w:fldChar w:fldCharType="separate"/>
      </w:r>
      <w:r>
        <w:rPr>
          <w:rFonts w:hint="default" w:ascii="Times New Roman" w:hAnsi="Times New Roman" w:eastAsia="宋体" w:cs="Times New Roman"/>
          <w:color w:val="auto"/>
          <w:highlight w:val="none"/>
        </w:rPr>
        <w:t>4</w:t>
      </w:r>
      <w:r>
        <w:rPr>
          <w:rFonts w:hint="default" w:ascii="Times New Roman" w:hAnsi="Times New Roman" w:eastAsia="宋体" w:cs="Times New Roman"/>
          <w:color w:val="auto"/>
          <w:highlight w:val="none"/>
        </w:rPr>
        <w:fldChar w:fldCharType="end"/>
      </w:r>
      <w:r>
        <w:rPr>
          <w:rFonts w:hint="eastAsia" w:ascii="Times New Roman" w:hAnsi="Times New Roman" w:eastAsia="宋体" w:cs="Times New Roman"/>
          <w:color w:val="auto"/>
          <w:highlight w:val="none"/>
        </w:rPr>
        <w:t>-</w:t>
      </w:r>
      <w:r>
        <w:rPr>
          <w:rFonts w:hint="default" w:ascii="Times New Roman" w:hAnsi="Times New Roman" w:eastAsia="宋体" w:cs="Times New Roman"/>
          <w:color w:val="auto"/>
          <w:highlight w:val="none"/>
        </w:rPr>
        <w:fldChar w:fldCharType="begin"/>
      </w:r>
      <w:r>
        <w:rPr>
          <w:rFonts w:hint="default" w:ascii="Times New Roman" w:hAnsi="Times New Roman" w:eastAsia="宋体" w:cs="Times New Roman"/>
          <w:color w:val="auto"/>
          <w:highlight w:val="none"/>
        </w:rPr>
        <w:instrText xml:space="preserve"> SEQ 图 \* ARABIC \s 1 </w:instrText>
      </w:r>
      <w:r>
        <w:rPr>
          <w:rFonts w:hint="default" w:ascii="Times New Roman" w:hAnsi="Times New Roman" w:eastAsia="宋体" w:cs="Times New Roman"/>
          <w:color w:val="auto"/>
          <w:highlight w:val="none"/>
        </w:rPr>
        <w:fldChar w:fldCharType="separate"/>
      </w:r>
      <w:r>
        <w:rPr>
          <w:rFonts w:hint="default" w:ascii="Times New Roman" w:hAnsi="Times New Roman" w:eastAsia="宋体" w:cs="Times New Roman"/>
          <w:color w:val="auto"/>
          <w:highlight w:val="none"/>
        </w:rPr>
        <w:t>20</w:t>
      </w:r>
      <w:r>
        <w:rPr>
          <w:rFonts w:hint="default" w:ascii="Times New Roman" w:hAnsi="Times New Roman" w:eastAsia="宋体" w:cs="Times New Roman"/>
          <w:color w:val="auto"/>
          <w:highlight w:val="none"/>
        </w:rPr>
        <w:fldChar w:fldCharType="end"/>
      </w:r>
      <w:r>
        <w:rPr>
          <w:rFonts w:hint="eastAsia" w:cs="Times New Roman"/>
          <w:color w:val="auto"/>
          <w:highlight w:val="none"/>
          <w:lang w:val="en-US" w:eastAsia="zh-CN"/>
        </w:rPr>
        <w:t xml:space="preserve"> 绘制路网平交口渠化</w:t>
      </w:r>
      <w:r>
        <w:rPr>
          <w:rFonts w:hint="eastAsia"/>
          <w:b/>
          <w:bCs/>
          <w:lang w:val="en-US" w:eastAsia="zh-CN"/>
        </w:rPr>
        <w:t>设置</w:t>
      </w:r>
    </w:p>
    <w:p w14:paraId="1236B107">
      <w:pPr>
        <w:bidi w:val="0"/>
        <w:rPr>
          <w:rFonts w:hint="eastAsia"/>
          <w:lang w:val="en-US" w:eastAsia="zh-CN"/>
        </w:rPr>
      </w:pPr>
      <w:r>
        <w:rPr>
          <w:rFonts w:hint="eastAsia"/>
          <w:b/>
          <w:bCs/>
          <w:lang w:val="en-US" w:eastAsia="zh-CN"/>
        </w:rPr>
        <w:t>三角导流岛：</w:t>
      </w:r>
      <w:r>
        <w:rPr>
          <w:rFonts w:hint="eastAsia"/>
          <w:lang w:val="en-US" w:eastAsia="zh-CN"/>
        </w:rPr>
        <w:t>支持在CAD空间模型中选择手绘的右转三角形交通岛标线实体，并通过输入参数生成三角形交通岛的实体岛。</w:t>
      </w:r>
    </w:p>
    <w:p w14:paraId="44C42143">
      <w:pPr>
        <w:pStyle w:val="37"/>
        <w:bidi w:val="0"/>
      </w:pPr>
      <w:r>
        <w:drawing>
          <wp:inline distT="0" distB="0" distL="114300" distR="114300">
            <wp:extent cx="2653030" cy="1572895"/>
            <wp:effectExtent l="0" t="0" r="4445" b="8255"/>
            <wp:docPr id="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pic:cNvPicPr>
                      <a:picLocks noChangeAspect="1"/>
                    </pic:cNvPicPr>
                  </pic:nvPicPr>
                  <pic:blipFill>
                    <a:blip r:embed="rId43"/>
                    <a:stretch>
                      <a:fillRect/>
                    </a:stretch>
                  </pic:blipFill>
                  <pic:spPr>
                    <a:xfrm>
                      <a:off x="0" y="0"/>
                      <a:ext cx="2653030" cy="1572895"/>
                    </a:xfrm>
                    <a:prstGeom prst="rect">
                      <a:avLst/>
                    </a:prstGeom>
                    <a:noFill/>
                    <a:ln>
                      <a:noFill/>
                    </a:ln>
                  </pic:spPr>
                </pic:pic>
              </a:graphicData>
            </a:graphic>
          </wp:inline>
        </w:drawing>
      </w:r>
    </w:p>
    <w:p w14:paraId="7C650F29">
      <w:pPr>
        <w:pStyle w:val="33"/>
        <w:rPr>
          <w:rFonts w:hint="default"/>
          <w:lang w:val="en-US"/>
        </w:rPr>
      </w:pPr>
      <w:r>
        <w:rPr>
          <w:rFonts w:ascii="Times New Roman" w:hAnsi="Times New Roman" w:eastAsia="宋体" w:cs="Times New Roman"/>
          <w:color w:val="auto"/>
          <w:highlight w:val="none"/>
        </w:rPr>
        <w:t>图</w:t>
      </w:r>
      <w:r>
        <w:rPr>
          <w:rFonts w:hint="default" w:ascii="Times New Roman" w:hAnsi="Times New Roman" w:eastAsia="宋体" w:cs="Times New Roman"/>
          <w:color w:val="auto"/>
          <w:highlight w:val="none"/>
        </w:rPr>
        <w:fldChar w:fldCharType="begin"/>
      </w:r>
      <w:r>
        <w:rPr>
          <w:rFonts w:hint="default" w:ascii="Times New Roman" w:hAnsi="Times New Roman" w:eastAsia="宋体" w:cs="Times New Roman"/>
          <w:color w:val="auto"/>
          <w:highlight w:val="none"/>
        </w:rPr>
        <w:instrText xml:space="preserve"> STYLEREF 1 \s </w:instrText>
      </w:r>
      <w:r>
        <w:rPr>
          <w:rFonts w:hint="default" w:ascii="Times New Roman" w:hAnsi="Times New Roman" w:eastAsia="宋体" w:cs="Times New Roman"/>
          <w:color w:val="auto"/>
          <w:highlight w:val="none"/>
        </w:rPr>
        <w:fldChar w:fldCharType="separate"/>
      </w:r>
      <w:r>
        <w:rPr>
          <w:rFonts w:hint="default" w:ascii="Times New Roman" w:hAnsi="Times New Roman" w:eastAsia="宋体" w:cs="Times New Roman"/>
          <w:color w:val="auto"/>
          <w:highlight w:val="none"/>
        </w:rPr>
        <w:t>4</w:t>
      </w:r>
      <w:r>
        <w:rPr>
          <w:rFonts w:hint="default" w:ascii="Times New Roman" w:hAnsi="Times New Roman" w:eastAsia="宋体" w:cs="Times New Roman"/>
          <w:color w:val="auto"/>
          <w:highlight w:val="none"/>
        </w:rPr>
        <w:fldChar w:fldCharType="end"/>
      </w:r>
      <w:r>
        <w:rPr>
          <w:rFonts w:hint="eastAsia" w:ascii="Times New Roman" w:hAnsi="Times New Roman" w:eastAsia="宋体" w:cs="Times New Roman"/>
          <w:color w:val="auto"/>
          <w:highlight w:val="none"/>
        </w:rPr>
        <w:t>-</w:t>
      </w:r>
      <w:r>
        <w:rPr>
          <w:rFonts w:hint="default" w:ascii="Times New Roman" w:hAnsi="Times New Roman" w:eastAsia="宋体" w:cs="Times New Roman"/>
          <w:color w:val="auto"/>
          <w:highlight w:val="none"/>
        </w:rPr>
        <w:fldChar w:fldCharType="begin"/>
      </w:r>
      <w:r>
        <w:rPr>
          <w:rFonts w:hint="default" w:ascii="Times New Roman" w:hAnsi="Times New Roman" w:eastAsia="宋体" w:cs="Times New Roman"/>
          <w:color w:val="auto"/>
          <w:highlight w:val="none"/>
        </w:rPr>
        <w:instrText xml:space="preserve"> SEQ 图 \* ARABIC \s 1 </w:instrText>
      </w:r>
      <w:r>
        <w:rPr>
          <w:rFonts w:hint="default" w:ascii="Times New Roman" w:hAnsi="Times New Roman" w:eastAsia="宋体" w:cs="Times New Roman"/>
          <w:color w:val="auto"/>
          <w:highlight w:val="none"/>
        </w:rPr>
        <w:fldChar w:fldCharType="separate"/>
      </w:r>
      <w:r>
        <w:rPr>
          <w:rFonts w:hint="default" w:ascii="Times New Roman" w:hAnsi="Times New Roman" w:eastAsia="宋体" w:cs="Times New Roman"/>
          <w:color w:val="auto"/>
          <w:highlight w:val="none"/>
        </w:rPr>
        <w:t>21</w:t>
      </w:r>
      <w:r>
        <w:rPr>
          <w:rFonts w:hint="default" w:ascii="Times New Roman" w:hAnsi="Times New Roman" w:eastAsia="宋体" w:cs="Times New Roman"/>
          <w:color w:val="auto"/>
          <w:highlight w:val="none"/>
        </w:rPr>
        <w:fldChar w:fldCharType="end"/>
      </w:r>
      <w:r>
        <w:rPr>
          <w:rFonts w:hint="eastAsia" w:cs="Times New Roman"/>
          <w:color w:val="auto"/>
          <w:highlight w:val="none"/>
          <w:lang w:val="en-US" w:eastAsia="zh-CN"/>
        </w:rPr>
        <w:t xml:space="preserve"> 绘制三角导流岛</w:t>
      </w:r>
      <w:r>
        <w:rPr>
          <w:rFonts w:hint="eastAsia"/>
          <w:b/>
          <w:bCs/>
          <w:lang w:val="en-US" w:eastAsia="zh-CN"/>
        </w:rPr>
        <w:t>设置</w:t>
      </w:r>
    </w:p>
    <w:p w14:paraId="5CFB56DB">
      <w:pPr>
        <w:pStyle w:val="23"/>
        <w:keepNext w:val="0"/>
        <w:keepLines w:val="0"/>
        <w:widowControl/>
        <w:suppressLineNumbers w:val="0"/>
        <w:rPr>
          <w:rFonts w:hint="eastAsia" w:eastAsia="宋体"/>
          <w:lang w:eastAsia="zh-CN"/>
        </w:rPr>
      </w:pPr>
      <w:r>
        <w:rPr>
          <w:rFonts w:hint="eastAsia"/>
          <w:b/>
          <w:bCs/>
          <w:lang w:val="en-US" w:eastAsia="zh-CN"/>
        </w:rPr>
        <w:t>其他辅助工具：</w:t>
      </w:r>
      <w:r>
        <w:rPr>
          <w:rFonts w:hint="eastAsia"/>
          <w:b w:val="0"/>
          <w:bCs w:val="0"/>
          <w:lang w:val="en-US" w:eastAsia="zh-CN"/>
        </w:rPr>
        <w:t>包括标注横坡箭头、</w:t>
      </w:r>
      <w:r>
        <w:t>标注交叉点</w:t>
      </w:r>
      <w:r>
        <w:rPr>
          <w:rFonts w:hint="eastAsia"/>
          <w:lang w:eastAsia="zh-CN"/>
        </w:rPr>
        <w:t>、绘制视距三角形、</w:t>
      </w:r>
      <w:r>
        <w:t>标注</w:t>
      </w:r>
      <w:r>
        <w:rPr>
          <w:rFonts w:hint="eastAsia"/>
          <w:lang w:val="en-US" w:eastAsia="zh-CN"/>
        </w:rPr>
        <w:t>转弯</w:t>
      </w:r>
      <w:r>
        <w:t>半径</w:t>
      </w:r>
      <w:r>
        <w:rPr>
          <w:rFonts w:hint="eastAsia"/>
          <w:lang w:eastAsia="zh-CN"/>
        </w:rPr>
        <w:t>、</w:t>
      </w:r>
      <w:r>
        <w:t>标注</w:t>
      </w:r>
      <w:r>
        <w:rPr>
          <w:rFonts w:hint="eastAsia"/>
          <w:lang w:val="en-US" w:eastAsia="zh-CN"/>
        </w:rPr>
        <w:t>路面</w:t>
      </w:r>
      <w:r>
        <w:t>宽度</w:t>
      </w:r>
      <w:r>
        <w:rPr>
          <w:rFonts w:hint="eastAsia"/>
          <w:lang w:val="en-US" w:eastAsia="zh-CN"/>
        </w:rPr>
        <w:t>和</w:t>
      </w:r>
      <w:r>
        <w:t>标注边界坐标</w:t>
      </w:r>
      <w:r>
        <w:rPr>
          <w:rFonts w:hint="eastAsia"/>
          <w:lang w:val="en-US" w:eastAsia="zh-CN"/>
        </w:rPr>
        <w:t>等</w:t>
      </w:r>
      <w:r>
        <w:rPr>
          <w:rFonts w:hint="eastAsia"/>
          <w:lang w:eastAsia="zh-CN"/>
        </w:rPr>
        <w:t>。</w:t>
      </w:r>
    </w:p>
    <w:p w14:paraId="04072194">
      <w:pPr>
        <w:numPr>
          <w:ilvl w:val="0"/>
          <w:numId w:val="19"/>
        </w:numPr>
        <w:tabs>
          <w:tab w:val="left" w:pos="851"/>
        </w:tabs>
        <w:spacing w:line="360" w:lineRule="auto"/>
        <w:ind w:left="0" w:firstLine="482" w:firstLineChars="200"/>
        <w:rPr>
          <w:rFonts w:hint="eastAsia"/>
          <w:b/>
          <w:bCs/>
          <w:lang w:val="en-US" w:eastAsia="zh-CN"/>
        </w:rPr>
      </w:pPr>
      <w:r>
        <w:rPr>
          <w:rFonts w:hint="eastAsia"/>
          <w:b/>
          <w:bCs/>
          <w:lang w:val="en-US" w:eastAsia="zh-CN"/>
        </w:rPr>
        <w:t>立面设计</w:t>
      </w:r>
    </w:p>
    <w:p w14:paraId="37D32D44">
      <w:pPr>
        <w:bidi w:val="0"/>
        <w:rPr>
          <w:rFonts w:hint="default"/>
          <w:lang w:val="en-US" w:eastAsia="zh-CN"/>
        </w:rPr>
      </w:pPr>
      <w:r>
        <w:rPr>
          <w:b/>
          <w:bCs/>
        </w:rPr>
        <w:t>高程</w:t>
      </w:r>
      <w:r>
        <w:rPr>
          <w:rFonts w:hint="eastAsia"/>
          <w:b/>
          <w:bCs/>
          <w:lang w:val="en-US" w:eastAsia="zh-CN"/>
        </w:rPr>
        <w:t>控制点编辑：</w:t>
      </w:r>
      <w:r>
        <w:rPr>
          <w:rFonts w:hint="eastAsia"/>
          <w:b w:val="0"/>
          <w:bCs w:val="0"/>
          <w:lang w:val="en-US" w:eastAsia="zh-CN"/>
        </w:rPr>
        <w:t>支持直接编辑平交范围边界端点、右转弯曲线中点及路脊线端点的高程，高程值可手动输入或根据指定坡度自动生成。修改图形数据后，设计数据与图形可同步更新。</w:t>
      </w:r>
    </w:p>
    <w:p w14:paraId="4184B6E5">
      <w:pPr>
        <w:pStyle w:val="37"/>
        <w:bidi w:val="0"/>
      </w:pPr>
      <w:r>
        <w:drawing>
          <wp:inline distT="0" distB="0" distL="114300" distR="114300">
            <wp:extent cx="1315720" cy="1887855"/>
            <wp:effectExtent l="0" t="0" r="8255" b="7620"/>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44"/>
                    <a:srcRect t="936" b="1776"/>
                    <a:stretch>
                      <a:fillRect/>
                    </a:stretch>
                  </pic:blipFill>
                  <pic:spPr>
                    <a:xfrm>
                      <a:off x="0" y="0"/>
                      <a:ext cx="1315720" cy="1887855"/>
                    </a:xfrm>
                    <a:prstGeom prst="rect">
                      <a:avLst/>
                    </a:prstGeom>
                    <a:noFill/>
                    <a:ln>
                      <a:noFill/>
                    </a:ln>
                  </pic:spPr>
                </pic:pic>
              </a:graphicData>
            </a:graphic>
          </wp:inline>
        </w:drawing>
      </w:r>
    </w:p>
    <w:p w14:paraId="0BBB0A76">
      <w:pPr>
        <w:pStyle w:val="33"/>
        <w:rPr>
          <w:rFonts w:hint="default"/>
          <w:lang w:val="en-US"/>
        </w:rPr>
      </w:pPr>
      <w:r>
        <w:rPr>
          <w:rFonts w:ascii="Times New Roman" w:hAnsi="Times New Roman" w:eastAsia="宋体" w:cs="Times New Roman"/>
          <w:color w:val="auto"/>
          <w:highlight w:val="none"/>
        </w:rPr>
        <w:t>图</w:t>
      </w:r>
      <w:r>
        <w:rPr>
          <w:rFonts w:hint="default" w:ascii="Times New Roman" w:hAnsi="Times New Roman" w:eastAsia="宋体" w:cs="Times New Roman"/>
          <w:color w:val="auto"/>
          <w:highlight w:val="none"/>
        </w:rPr>
        <w:fldChar w:fldCharType="begin"/>
      </w:r>
      <w:r>
        <w:rPr>
          <w:rFonts w:hint="default" w:ascii="Times New Roman" w:hAnsi="Times New Roman" w:eastAsia="宋体" w:cs="Times New Roman"/>
          <w:color w:val="auto"/>
          <w:highlight w:val="none"/>
        </w:rPr>
        <w:instrText xml:space="preserve"> STYLEREF 1 \s </w:instrText>
      </w:r>
      <w:r>
        <w:rPr>
          <w:rFonts w:hint="default" w:ascii="Times New Roman" w:hAnsi="Times New Roman" w:eastAsia="宋体" w:cs="Times New Roman"/>
          <w:color w:val="auto"/>
          <w:highlight w:val="none"/>
        </w:rPr>
        <w:fldChar w:fldCharType="separate"/>
      </w:r>
      <w:r>
        <w:rPr>
          <w:rFonts w:hint="default" w:ascii="Times New Roman" w:hAnsi="Times New Roman" w:eastAsia="宋体" w:cs="Times New Roman"/>
          <w:color w:val="auto"/>
          <w:highlight w:val="none"/>
        </w:rPr>
        <w:t>4</w:t>
      </w:r>
      <w:r>
        <w:rPr>
          <w:rFonts w:hint="default" w:ascii="Times New Roman" w:hAnsi="Times New Roman" w:eastAsia="宋体" w:cs="Times New Roman"/>
          <w:color w:val="auto"/>
          <w:highlight w:val="none"/>
        </w:rPr>
        <w:fldChar w:fldCharType="end"/>
      </w:r>
      <w:r>
        <w:rPr>
          <w:rFonts w:hint="eastAsia" w:ascii="Times New Roman" w:hAnsi="Times New Roman" w:eastAsia="宋体" w:cs="Times New Roman"/>
          <w:color w:val="auto"/>
          <w:highlight w:val="none"/>
        </w:rPr>
        <w:t>-</w:t>
      </w:r>
      <w:r>
        <w:rPr>
          <w:rFonts w:hint="default" w:ascii="Times New Roman" w:hAnsi="Times New Roman" w:eastAsia="宋体" w:cs="Times New Roman"/>
          <w:color w:val="auto"/>
          <w:highlight w:val="none"/>
        </w:rPr>
        <w:fldChar w:fldCharType="begin"/>
      </w:r>
      <w:r>
        <w:rPr>
          <w:rFonts w:hint="default" w:ascii="Times New Roman" w:hAnsi="Times New Roman" w:eastAsia="宋体" w:cs="Times New Roman"/>
          <w:color w:val="auto"/>
          <w:highlight w:val="none"/>
        </w:rPr>
        <w:instrText xml:space="preserve"> SEQ 图 \* ARABIC \s 1 </w:instrText>
      </w:r>
      <w:r>
        <w:rPr>
          <w:rFonts w:hint="default" w:ascii="Times New Roman" w:hAnsi="Times New Roman" w:eastAsia="宋体" w:cs="Times New Roman"/>
          <w:color w:val="auto"/>
          <w:highlight w:val="none"/>
        </w:rPr>
        <w:fldChar w:fldCharType="separate"/>
      </w:r>
      <w:r>
        <w:rPr>
          <w:rFonts w:hint="default" w:ascii="Times New Roman" w:hAnsi="Times New Roman" w:eastAsia="宋体" w:cs="Times New Roman"/>
          <w:color w:val="auto"/>
          <w:highlight w:val="none"/>
        </w:rPr>
        <w:t>22</w:t>
      </w:r>
      <w:r>
        <w:rPr>
          <w:rFonts w:hint="default" w:ascii="Times New Roman" w:hAnsi="Times New Roman" w:eastAsia="宋体" w:cs="Times New Roman"/>
          <w:color w:val="auto"/>
          <w:highlight w:val="none"/>
        </w:rPr>
        <w:fldChar w:fldCharType="end"/>
      </w:r>
      <w:r>
        <w:rPr>
          <w:rFonts w:hint="eastAsia" w:cs="Times New Roman"/>
          <w:color w:val="auto"/>
          <w:highlight w:val="none"/>
          <w:lang w:val="en-US" w:eastAsia="zh-CN"/>
        </w:rPr>
        <w:t xml:space="preserve"> 编辑内部控制点</w:t>
      </w:r>
      <w:r>
        <w:rPr>
          <w:rFonts w:hint="eastAsia"/>
          <w:b/>
          <w:bCs/>
          <w:lang w:val="en-US" w:eastAsia="zh-CN"/>
        </w:rPr>
        <w:t>设置</w:t>
      </w:r>
    </w:p>
    <w:p w14:paraId="494EDA2A">
      <w:pPr>
        <w:pStyle w:val="33"/>
      </w:pPr>
    </w:p>
    <w:p w14:paraId="09429769">
      <w:pPr>
        <w:bidi w:val="0"/>
        <w:rPr>
          <w:rFonts w:hint="default"/>
          <w:lang w:val="en-US" w:eastAsia="zh-CN"/>
        </w:rPr>
      </w:pPr>
      <w:r>
        <w:rPr>
          <w:rFonts w:hint="eastAsia"/>
          <w:b/>
          <w:bCs/>
          <w:lang w:val="en-US" w:eastAsia="zh-CN"/>
        </w:rPr>
        <w:t>添加路脊线高程：</w:t>
      </w:r>
      <w:r>
        <w:rPr>
          <w:rFonts w:hint="eastAsia"/>
          <w:lang w:val="en-US" w:eastAsia="zh-CN"/>
        </w:rPr>
        <w:t>支持为指定路基线按桩号间距从现有道路纵断面数据中读取高程值。</w:t>
      </w:r>
    </w:p>
    <w:p w14:paraId="6741E27D">
      <w:pPr>
        <w:pStyle w:val="37"/>
        <w:bidi w:val="0"/>
      </w:pPr>
      <w:r>
        <w:drawing>
          <wp:inline distT="0" distB="0" distL="114300" distR="114300">
            <wp:extent cx="2426335" cy="882650"/>
            <wp:effectExtent l="0" t="0" r="2540" b="3175"/>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45"/>
                    <a:srcRect b="4961"/>
                    <a:stretch>
                      <a:fillRect/>
                    </a:stretch>
                  </pic:blipFill>
                  <pic:spPr>
                    <a:xfrm>
                      <a:off x="0" y="0"/>
                      <a:ext cx="2426335" cy="882650"/>
                    </a:xfrm>
                    <a:prstGeom prst="rect">
                      <a:avLst/>
                    </a:prstGeom>
                    <a:noFill/>
                    <a:ln>
                      <a:noFill/>
                    </a:ln>
                  </pic:spPr>
                </pic:pic>
              </a:graphicData>
            </a:graphic>
          </wp:inline>
        </w:drawing>
      </w:r>
    </w:p>
    <w:p w14:paraId="59DF9056">
      <w:pPr>
        <w:pStyle w:val="33"/>
        <w:rPr>
          <w:rFonts w:hint="default"/>
          <w:lang w:val="en-US"/>
        </w:rPr>
      </w:pPr>
      <w:r>
        <w:rPr>
          <w:rFonts w:ascii="Times New Roman" w:hAnsi="Times New Roman" w:eastAsia="宋体" w:cs="Times New Roman"/>
          <w:color w:val="auto"/>
          <w:highlight w:val="none"/>
        </w:rPr>
        <w:t>图</w:t>
      </w:r>
      <w:r>
        <w:rPr>
          <w:rFonts w:hint="default" w:ascii="Times New Roman" w:hAnsi="Times New Roman" w:eastAsia="宋体" w:cs="Times New Roman"/>
          <w:color w:val="auto"/>
          <w:highlight w:val="none"/>
        </w:rPr>
        <w:fldChar w:fldCharType="begin"/>
      </w:r>
      <w:r>
        <w:rPr>
          <w:rFonts w:hint="default" w:ascii="Times New Roman" w:hAnsi="Times New Roman" w:eastAsia="宋体" w:cs="Times New Roman"/>
          <w:color w:val="auto"/>
          <w:highlight w:val="none"/>
        </w:rPr>
        <w:instrText xml:space="preserve"> STYLEREF 1 \s </w:instrText>
      </w:r>
      <w:r>
        <w:rPr>
          <w:rFonts w:hint="default" w:ascii="Times New Roman" w:hAnsi="Times New Roman" w:eastAsia="宋体" w:cs="Times New Roman"/>
          <w:color w:val="auto"/>
          <w:highlight w:val="none"/>
        </w:rPr>
        <w:fldChar w:fldCharType="separate"/>
      </w:r>
      <w:r>
        <w:rPr>
          <w:rFonts w:hint="default" w:ascii="Times New Roman" w:hAnsi="Times New Roman" w:eastAsia="宋体" w:cs="Times New Roman"/>
          <w:color w:val="auto"/>
          <w:highlight w:val="none"/>
        </w:rPr>
        <w:t>4</w:t>
      </w:r>
      <w:r>
        <w:rPr>
          <w:rFonts w:hint="default" w:ascii="Times New Roman" w:hAnsi="Times New Roman" w:eastAsia="宋体" w:cs="Times New Roman"/>
          <w:color w:val="auto"/>
          <w:highlight w:val="none"/>
        </w:rPr>
        <w:fldChar w:fldCharType="end"/>
      </w:r>
      <w:r>
        <w:rPr>
          <w:rFonts w:hint="eastAsia" w:ascii="Times New Roman" w:hAnsi="Times New Roman" w:eastAsia="宋体" w:cs="Times New Roman"/>
          <w:color w:val="auto"/>
          <w:highlight w:val="none"/>
        </w:rPr>
        <w:t>-</w:t>
      </w:r>
      <w:r>
        <w:rPr>
          <w:rFonts w:hint="default" w:ascii="Times New Roman" w:hAnsi="Times New Roman" w:eastAsia="宋体" w:cs="Times New Roman"/>
          <w:color w:val="auto"/>
          <w:highlight w:val="none"/>
        </w:rPr>
        <w:fldChar w:fldCharType="begin"/>
      </w:r>
      <w:r>
        <w:rPr>
          <w:rFonts w:hint="default" w:ascii="Times New Roman" w:hAnsi="Times New Roman" w:eastAsia="宋体" w:cs="Times New Roman"/>
          <w:color w:val="auto"/>
          <w:highlight w:val="none"/>
        </w:rPr>
        <w:instrText xml:space="preserve"> SEQ 图 \* ARABIC \s 1 </w:instrText>
      </w:r>
      <w:r>
        <w:rPr>
          <w:rFonts w:hint="default" w:ascii="Times New Roman" w:hAnsi="Times New Roman" w:eastAsia="宋体" w:cs="Times New Roman"/>
          <w:color w:val="auto"/>
          <w:highlight w:val="none"/>
        </w:rPr>
        <w:fldChar w:fldCharType="separate"/>
      </w:r>
      <w:r>
        <w:rPr>
          <w:rFonts w:hint="default" w:ascii="Times New Roman" w:hAnsi="Times New Roman" w:eastAsia="宋体" w:cs="Times New Roman"/>
          <w:color w:val="auto"/>
          <w:highlight w:val="none"/>
        </w:rPr>
        <w:t>23</w:t>
      </w:r>
      <w:r>
        <w:rPr>
          <w:rFonts w:hint="default" w:ascii="Times New Roman" w:hAnsi="Times New Roman" w:eastAsia="宋体" w:cs="Times New Roman"/>
          <w:color w:val="auto"/>
          <w:highlight w:val="none"/>
        </w:rPr>
        <w:fldChar w:fldCharType="end"/>
      </w:r>
      <w:r>
        <w:rPr>
          <w:rFonts w:hint="eastAsia" w:cs="Times New Roman"/>
          <w:color w:val="auto"/>
          <w:highlight w:val="none"/>
          <w:lang w:val="en-US" w:eastAsia="zh-CN"/>
        </w:rPr>
        <w:t xml:space="preserve"> 添加中桩控制高程</w:t>
      </w:r>
      <w:r>
        <w:rPr>
          <w:rFonts w:hint="eastAsia"/>
          <w:b/>
          <w:bCs/>
          <w:lang w:val="en-US" w:eastAsia="zh-CN"/>
        </w:rPr>
        <w:t>设置</w:t>
      </w:r>
    </w:p>
    <w:p w14:paraId="7223FDDF">
      <w:pPr>
        <w:bidi w:val="0"/>
        <w:rPr>
          <w:rFonts w:hint="default"/>
          <w:b/>
          <w:bCs/>
          <w:lang w:val="en-US" w:eastAsia="zh-CN"/>
        </w:rPr>
      </w:pPr>
      <w:r>
        <w:rPr>
          <w:rFonts w:hint="eastAsia"/>
          <w:b/>
          <w:bCs/>
          <w:lang w:val="en-US" w:eastAsia="zh-CN"/>
        </w:rPr>
        <w:t>绘制标高计算线：</w:t>
      </w:r>
      <w:r>
        <w:rPr>
          <w:rFonts w:hint="eastAsia"/>
          <w:b w:val="0"/>
          <w:bCs w:val="0"/>
          <w:lang w:val="en-US" w:eastAsia="zh-CN"/>
        </w:rPr>
        <w:t>支持绘制和修改标高计算线，标高计算线的样式包括圆心法、圆弧等分法、边线等分法和平行线法。</w:t>
      </w:r>
    </w:p>
    <w:p w14:paraId="7F64EE92">
      <w:pPr>
        <w:pStyle w:val="37"/>
        <w:bidi w:val="0"/>
      </w:pPr>
      <w:r>
        <w:drawing>
          <wp:inline distT="0" distB="0" distL="114300" distR="114300">
            <wp:extent cx="2362200" cy="1818005"/>
            <wp:effectExtent l="0" t="0" r="0" b="127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46"/>
                    <a:stretch>
                      <a:fillRect/>
                    </a:stretch>
                  </pic:blipFill>
                  <pic:spPr>
                    <a:xfrm>
                      <a:off x="0" y="0"/>
                      <a:ext cx="2362200" cy="1818005"/>
                    </a:xfrm>
                    <a:prstGeom prst="rect">
                      <a:avLst/>
                    </a:prstGeom>
                    <a:noFill/>
                    <a:ln>
                      <a:noFill/>
                    </a:ln>
                  </pic:spPr>
                </pic:pic>
              </a:graphicData>
            </a:graphic>
          </wp:inline>
        </w:drawing>
      </w:r>
    </w:p>
    <w:p w14:paraId="692D2656">
      <w:pPr>
        <w:pStyle w:val="33"/>
      </w:pPr>
      <w:r>
        <w:rPr>
          <w:rFonts w:ascii="Times New Roman" w:hAnsi="Times New Roman" w:eastAsia="宋体" w:cs="Times New Roman"/>
          <w:color w:val="auto"/>
          <w:highlight w:val="none"/>
        </w:rPr>
        <w:t>图</w:t>
      </w:r>
      <w:r>
        <w:rPr>
          <w:rFonts w:hint="default" w:ascii="Times New Roman" w:hAnsi="Times New Roman" w:eastAsia="宋体" w:cs="Times New Roman"/>
          <w:color w:val="auto"/>
          <w:highlight w:val="none"/>
        </w:rPr>
        <w:fldChar w:fldCharType="begin"/>
      </w:r>
      <w:r>
        <w:rPr>
          <w:rFonts w:hint="default" w:ascii="Times New Roman" w:hAnsi="Times New Roman" w:eastAsia="宋体" w:cs="Times New Roman"/>
          <w:color w:val="auto"/>
          <w:highlight w:val="none"/>
        </w:rPr>
        <w:instrText xml:space="preserve"> STYLEREF 1 \s </w:instrText>
      </w:r>
      <w:r>
        <w:rPr>
          <w:rFonts w:hint="default" w:ascii="Times New Roman" w:hAnsi="Times New Roman" w:eastAsia="宋体" w:cs="Times New Roman"/>
          <w:color w:val="auto"/>
          <w:highlight w:val="none"/>
        </w:rPr>
        <w:fldChar w:fldCharType="separate"/>
      </w:r>
      <w:r>
        <w:rPr>
          <w:rFonts w:hint="default" w:ascii="Times New Roman" w:hAnsi="Times New Roman" w:eastAsia="宋体" w:cs="Times New Roman"/>
          <w:color w:val="auto"/>
          <w:highlight w:val="none"/>
        </w:rPr>
        <w:t>4</w:t>
      </w:r>
      <w:r>
        <w:rPr>
          <w:rFonts w:hint="default" w:ascii="Times New Roman" w:hAnsi="Times New Roman" w:eastAsia="宋体" w:cs="Times New Roman"/>
          <w:color w:val="auto"/>
          <w:highlight w:val="none"/>
        </w:rPr>
        <w:fldChar w:fldCharType="end"/>
      </w:r>
      <w:r>
        <w:rPr>
          <w:rFonts w:hint="eastAsia" w:ascii="Times New Roman" w:hAnsi="Times New Roman" w:eastAsia="宋体" w:cs="Times New Roman"/>
          <w:color w:val="auto"/>
          <w:highlight w:val="none"/>
        </w:rPr>
        <w:t>-</w:t>
      </w:r>
      <w:r>
        <w:rPr>
          <w:rFonts w:hint="default" w:ascii="Times New Roman" w:hAnsi="Times New Roman" w:eastAsia="宋体" w:cs="Times New Roman"/>
          <w:color w:val="auto"/>
          <w:highlight w:val="none"/>
        </w:rPr>
        <w:fldChar w:fldCharType="begin"/>
      </w:r>
      <w:r>
        <w:rPr>
          <w:rFonts w:hint="default" w:ascii="Times New Roman" w:hAnsi="Times New Roman" w:eastAsia="宋体" w:cs="Times New Roman"/>
          <w:color w:val="auto"/>
          <w:highlight w:val="none"/>
        </w:rPr>
        <w:instrText xml:space="preserve"> SEQ 图 \* ARABIC \s 1 </w:instrText>
      </w:r>
      <w:r>
        <w:rPr>
          <w:rFonts w:hint="default" w:ascii="Times New Roman" w:hAnsi="Times New Roman" w:eastAsia="宋体" w:cs="Times New Roman"/>
          <w:color w:val="auto"/>
          <w:highlight w:val="none"/>
        </w:rPr>
        <w:fldChar w:fldCharType="separate"/>
      </w:r>
      <w:r>
        <w:rPr>
          <w:rFonts w:hint="default" w:ascii="Times New Roman" w:hAnsi="Times New Roman" w:eastAsia="宋体" w:cs="Times New Roman"/>
          <w:color w:val="auto"/>
          <w:highlight w:val="none"/>
        </w:rPr>
        <w:t>24</w:t>
      </w:r>
      <w:r>
        <w:rPr>
          <w:rFonts w:hint="default" w:ascii="Times New Roman" w:hAnsi="Times New Roman" w:eastAsia="宋体" w:cs="Times New Roman"/>
          <w:color w:val="auto"/>
          <w:highlight w:val="none"/>
        </w:rPr>
        <w:fldChar w:fldCharType="end"/>
      </w:r>
      <w:r>
        <w:rPr>
          <w:rFonts w:hint="eastAsia" w:cs="Times New Roman"/>
          <w:color w:val="auto"/>
          <w:highlight w:val="none"/>
          <w:lang w:val="en-US" w:eastAsia="zh-CN"/>
        </w:rPr>
        <w:t xml:space="preserve"> 编辑内部控制点</w:t>
      </w:r>
      <w:r>
        <w:rPr>
          <w:rFonts w:hint="eastAsia"/>
          <w:b/>
          <w:bCs/>
          <w:lang w:val="en-US" w:eastAsia="zh-CN"/>
        </w:rPr>
        <w:t>设置</w:t>
      </w:r>
    </w:p>
    <w:p w14:paraId="6312900F">
      <w:pPr>
        <w:numPr>
          <w:ilvl w:val="0"/>
          <w:numId w:val="19"/>
        </w:numPr>
        <w:tabs>
          <w:tab w:val="left" w:pos="851"/>
        </w:tabs>
        <w:spacing w:line="360" w:lineRule="auto"/>
        <w:ind w:left="0" w:firstLine="482" w:firstLineChars="200"/>
        <w:rPr>
          <w:rFonts w:hint="default"/>
          <w:b/>
          <w:bCs/>
          <w:lang w:val="en-US" w:eastAsia="zh-CN"/>
        </w:rPr>
      </w:pPr>
      <w:r>
        <w:rPr>
          <w:rFonts w:hint="eastAsia"/>
          <w:b/>
          <w:bCs/>
          <w:lang w:val="en-US" w:eastAsia="zh-CN"/>
        </w:rPr>
        <w:t>其他功能</w:t>
      </w:r>
    </w:p>
    <w:p w14:paraId="2CF52547">
      <w:pPr>
        <w:numPr>
          <w:ilvl w:val="0"/>
          <w:numId w:val="0"/>
        </w:numPr>
        <w:tabs>
          <w:tab w:val="left" w:pos="851"/>
        </w:tabs>
        <w:spacing w:line="360" w:lineRule="auto"/>
        <w:ind w:leftChars="200"/>
        <w:rPr>
          <w:rFonts w:hint="default"/>
          <w:b/>
          <w:bCs/>
          <w:lang w:val="en-US" w:eastAsia="zh-CN"/>
        </w:rPr>
      </w:pPr>
      <w:r>
        <w:rPr>
          <w:rFonts w:hint="eastAsia"/>
          <w:b/>
          <w:bCs/>
          <w:lang w:val="en-US" w:eastAsia="zh-CN"/>
        </w:rPr>
        <w:t>标高计算线标注：</w:t>
      </w:r>
      <w:r>
        <w:rPr>
          <w:rFonts w:hint="eastAsia"/>
          <w:b w:val="0"/>
          <w:bCs w:val="0"/>
          <w:lang w:val="en-US" w:eastAsia="zh-CN"/>
        </w:rPr>
        <w:t>支持标注标高计算的点高程、宽度、坡度等。</w:t>
      </w:r>
    </w:p>
    <w:p w14:paraId="4C6715A6">
      <w:pPr>
        <w:pStyle w:val="37"/>
        <w:bidi w:val="0"/>
      </w:pPr>
      <w:r>
        <w:drawing>
          <wp:inline distT="0" distB="0" distL="114300" distR="114300">
            <wp:extent cx="2574925" cy="1360805"/>
            <wp:effectExtent l="0" t="0" r="6350" b="127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47"/>
                    <a:srcRect l="1320" t="1513" b="2157"/>
                    <a:stretch>
                      <a:fillRect/>
                    </a:stretch>
                  </pic:blipFill>
                  <pic:spPr>
                    <a:xfrm>
                      <a:off x="0" y="0"/>
                      <a:ext cx="2574925" cy="1360805"/>
                    </a:xfrm>
                    <a:prstGeom prst="rect">
                      <a:avLst/>
                    </a:prstGeom>
                    <a:noFill/>
                    <a:ln>
                      <a:noFill/>
                    </a:ln>
                  </pic:spPr>
                </pic:pic>
              </a:graphicData>
            </a:graphic>
          </wp:inline>
        </w:drawing>
      </w:r>
    </w:p>
    <w:p w14:paraId="7583889F">
      <w:pPr>
        <w:pStyle w:val="33"/>
      </w:pPr>
      <w:r>
        <w:rPr>
          <w:rFonts w:ascii="Times New Roman" w:hAnsi="Times New Roman" w:eastAsia="宋体" w:cs="Times New Roman"/>
          <w:color w:val="auto"/>
          <w:highlight w:val="none"/>
        </w:rPr>
        <w:t>图</w:t>
      </w:r>
      <w:r>
        <w:rPr>
          <w:rFonts w:hint="default" w:ascii="Times New Roman" w:hAnsi="Times New Roman" w:eastAsia="宋体" w:cs="Times New Roman"/>
          <w:color w:val="auto"/>
          <w:highlight w:val="none"/>
        </w:rPr>
        <w:fldChar w:fldCharType="begin"/>
      </w:r>
      <w:r>
        <w:rPr>
          <w:rFonts w:hint="default" w:ascii="Times New Roman" w:hAnsi="Times New Roman" w:eastAsia="宋体" w:cs="Times New Roman"/>
          <w:color w:val="auto"/>
          <w:highlight w:val="none"/>
        </w:rPr>
        <w:instrText xml:space="preserve"> STYLEREF 1 \s </w:instrText>
      </w:r>
      <w:r>
        <w:rPr>
          <w:rFonts w:hint="default" w:ascii="Times New Roman" w:hAnsi="Times New Roman" w:eastAsia="宋体" w:cs="Times New Roman"/>
          <w:color w:val="auto"/>
          <w:highlight w:val="none"/>
        </w:rPr>
        <w:fldChar w:fldCharType="separate"/>
      </w:r>
      <w:r>
        <w:rPr>
          <w:rFonts w:hint="default" w:ascii="Times New Roman" w:hAnsi="Times New Roman" w:eastAsia="宋体" w:cs="Times New Roman"/>
          <w:color w:val="auto"/>
          <w:highlight w:val="none"/>
        </w:rPr>
        <w:t>4</w:t>
      </w:r>
      <w:r>
        <w:rPr>
          <w:rFonts w:hint="default" w:ascii="Times New Roman" w:hAnsi="Times New Roman" w:eastAsia="宋体" w:cs="Times New Roman"/>
          <w:color w:val="auto"/>
          <w:highlight w:val="none"/>
        </w:rPr>
        <w:fldChar w:fldCharType="end"/>
      </w:r>
      <w:r>
        <w:rPr>
          <w:rFonts w:hint="eastAsia" w:ascii="Times New Roman" w:hAnsi="Times New Roman" w:eastAsia="宋体" w:cs="Times New Roman"/>
          <w:color w:val="auto"/>
          <w:highlight w:val="none"/>
        </w:rPr>
        <w:t>-</w:t>
      </w:r>
      <w:r>
        <w:rPr>
          <w:rFonts w:hint="default" w:ascii="Times New Roman" w:hAnsi="Times New Roman" w:eastAsia="宋体" w:cs="Times New Roman"/>
          <w:color w:val="auto"/>
          <w:highlight w:val="none"/>
        </w:rPr>
        <w:fldChar w:fldCharType="begin"/>
      </w:r>
      <w:r>
        <w:rPr>
          <w:rFonts w:hint="default" w:ascii="Times New Roman" w:hAnsi="Times New Roman" w:eastAsia="宋体" w:cs="Times New Roman"/>
          <w:color w:val="auto"/>
          <w:highlight w:val="none"/>
        </w:rPr>
        <w:instrText xml:space="preserve"> SEQ 图 \* ARABIC \s 1 </w:instrText>
      </w:r>
      <w:r>
        <w:rPr>
          <w:rFonts w:hint="default" w:ascii="Times New Roman" w:hAnsi="Times New Roman" w:eastAsia="宋体" w:cs="Times New Roman"/>
          <w:color w:val="auto"/>
          <w:highlight w:val="none"/>
        </w:rPr>
        <w:fldChar w:fldCharType="separate"/>
      </w:r>
      <w:r>
        <w:rPr>
          <w:rFonts w:hint="default" w:ascii="Times New Roman" w:hAnsi="Times New Roman" w:eastAsia="宋体" w:cs="Times New Roman"/>
          <w:color w:val="auto"/>
          <w:highlight w:val="none"/>
        </w:rPr>
        <w:t>25</w:t>
      </w:r>
      <w:r>
        <w:rPr>
          <w:rFonts w:hint="default" w:ascii="Times New Roman" w:hAnsi="Times New Roman" w:eastAsia="宋体" w:cs="Times New Roman"/>
          <w:color w:val="auto"/>
          <w:highlight w:val="none"/>
        </w:rPr>
        <w:fldChar w:fldCharType="end"/>
      </w:r>
      <w:r>
        <w:rPr>
          <w:rFonts w:hint="eastAsia" w:cs="Times New Roman"/>
          <w:color w:val="auto"/>
          <w:highlight w:val="none"/>
          <w:lang w:val="en-US" w:eastAsia="zh-CN"/>
        </w:rPr>
        <w:t xml:space="preserve"> 标注标高计算线</w:t>
      </w:r>
      <w:r>
        <w:rPr>
          <w:rFonts w:hint="eastAsia"/>
          <w:b/>
          <w:bCs/>
          <w:lang w:val="en-US" w:eastAsia="zh-CN"/>
        </w:rPr>
        <w:t>设置</w:t>
      </w:r>
    </w:p>
    <w:p w14:paraId="1E5162FE">
      <w:pPr>
        <w:bidi w:val="0"/>
        <w:rPr>
          <w:rFonts w:hint="eastAsia"/>
          <w:lang w:val="en-US" w:eastAsia="zh-CN"/>
        </w:rPr>
      </w:pPr>
      <w:r>
        <w:rPr>
          <w:rFonts w:hint="eastAsia"/>
          <w:b/>
          <w:bCs/>
          <w:lang w:val="en-US" w:eastAsia="zh-CN"/>
        </w:rPr>
        <w:t>绘制平交口：</w:t>
      </w:r>
      <w:r>
        <w:rPr>
          <w:rFonts w:hint="eastAsia"/>
          <w:lang w:val="en-US" w:eastAsia="zh-CN"/>
        </w:rPr>
        <w:t>对平交口进行网格划分并绘制。</w:t>
      </w:r>
    </w:p>
    <w:p w14:paraId="32B78659">
      <w:pPr>
        <w:bidi w:val="0"/>
        <w:rPr>
          <w:rFonts w:hint="default"/>
          <w:b/>
          <w:bCs/>
          <w:lang w:val="en-US" w:eastAsia="zh-CN"/>
        </w:rPr>
      </w:pPr>
      <w:r>
        <w:rPr>
          <w:rFonts w:hint="eastAsia"/>
          <w:b/>
          <w:bCs/>
          <w:lang w:val="en-US" w:eastAsia="zh-CN"/>
        </w:rPr>
        <w:t>交叉口土方计算：</w:t>
      </w:r>
      <w:r>
        <w:rPr>
          <w:rFonts w:hint="eastAsia"/>
          <w:b w:val="0"/>
          <w:bCs w:val="0"/>
          <w:lang w:val="en-US" w:eastAsia="zh-CN"/>
        </w:rPr>
        <w:t>支持基于划分的土方计算网格和数模文件进行土方计算，并将结果标注在图形上</w:t>
      </w:r>
    </w:p>
    <w:p w14:paraId="6EBA32EB">
      <w:pPr>
        <w:pStyle w:val="37"/>
        <w:bidi w:val="0"/>
      </w:pPr>
      <w:r>
        <w:drawing>
          <wp:inline distT="0" distB="0" distL="114300" distR="114300">
            <wp:extent cx="2040255" cy="1708785"/>
            <wp:effectExtent l="0" t="0" r="0" b="0"/>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48"/>
                    <a:srcRect b="2323"/>
                    <a:stretch>
                      <a:fillRect/>
                    </a:stretch>
                  </pic:blipFill>
                  <pic:spPr>
                    <a:xfrm>
                      <a:off x="0" y="0"/>
                      <a:ext cx="2040255" cy="1708785"/>
                    </a:xfrm>
                    <a:prstGeom prst="rect">
                      <a:avLst/>
                    </a:prstGeom>
                    <a:noFill/>
                    <a:ln>
                      <a:noFill/>
                    </a:ln>
                  </pic:spPr>
                </pic:pic>
              </a:graphicData>
            </a:graphic>
          </wp:inline>
        </w:drawing>
      </w:r>
    </w:p>
    <w:p w14:paraId="435A218F">
      <w:pPr>
        <w:pStyle w:val="33"/>
        <w:rPr>
          <w:rFonts w:hint="default"/>
          <w:lang w:val="en-US" w:eastAsia="zh-CN"/>
        </w:rPr>
      </w:pPr>
      <w:r>
        <w:rPr>
          <w:rFonts w:ascii="Times New Roman" w:hAnsi="Times New Roman" w:eastAsia="宋体" w:cs="Times New Roman"/>
          <w:color w:val="auto"/>
          <w:highlight w:val="none"/>
        </w:rPr>
        <w:t>图</w:t>
      </w:r>
      <w:r>
        <w:rPr>
          <w:rFonts w:hint="default" w:ascii="Times New Roman" w:hAnsi="Times New Roman" w:eastAsia="宋体" w:cs="Times New Roman"/>
          <w:color w:val="auto"/>
          <w:highlight w:val="none"/>
        </w:rPr>
        <w:fldChar w:fldCharType="begin"/>
      </w:r>
      <w:r>
        <w:rPr>
          <w:rFonts w:hint="default" w:ascii="Times New Roman" w:hAnsi="Times New Roman" w:eastAsia="宋体" w:cs="Times New Roman"/>
          <w:color w:val="auto"/>
          <w:highlight w:val="none"/>
        </w:rPr>
        <w:instrText xml:space="preserve"> STYLEREF 1 \s </w:instrText>
      </w:r>
      <w:r>
        <w:rPr>
          <w:rFonts w:hint="default" w:ascii="Times New Roman" w:hAnsi="Times New Roman" w:eastAsia="宋体" w:cs="Times New Roman"/>
          <w:color w:val="auto"/>
          <w:highlight w:val="none"/>
        </w:rPr>
        <w:fldChar w:fldCharType="separate"/>
      </w:r>
      <w:r>
        <w:rPr>
          <w:rFonts w:hint="default" w:ascii="Times New Roman" w:hAnsi="Times New Roman" w:eastAsia="宋体" w:cs="Times New Roman"/>
          <w:color w:val="auto"/>
          <w:highlight w:val="none"/>
        </w:rPr>
        <w:t>4</w:t>
      </w:r>
      <w:r>
        <w:rPr>
          <w:rFonts w:hint="default" w:ascii="Times New Roman" w:hAnsi="Times New Roman" w:eastAsia="宋体" w:cs="Times New Roman"/>
          <w:color w:val="auto"/>
          <w:highlight w:val="none"/>
        </w:rPr>
        <w:fldChar w:fldCharType="end"/>
      </w:r>
      <w:r>
        <w:rPr>
          <w:rFonts w:hint="eastAsia" w:ascii="Times New Roman" w:hAnsi="Times New Roman" w:eastAsia="宋体" w:cs="Times New Roman"/>
          <w:color w:val="auto"/>
          <w:highlight w:val="none"/>
        </w:rPr>
        <w:t>-</w:t>
      </w:r>
      <w:r>
        <w:rPr>
          <w:rFonts w:hint="default" w:ascii="Times New Roman" w:hAnsi="Times New Roman" w:eastAsia="宋体" w:cs="Times New Roman"/>
          <w:color w:val="auto"/>
          <w:highlight w:val="none"/>
        </w:rPr>
        <w:fldChar w:fldCharType="begin"/>
      </w:r>
      <w:r>
        <w:rPr>
          <w:rFonts w:hint="default" w:ascii="Times New Roman" w:hAnsi="Times New Roman" w:eastAsia="宋体" w:cs="Times New Roman"/>
          <w:color w:val="auto"/>
          <w:highlight w:val="none"/>
        </w:rPr>
        <w:instrText xml:space="preserve"> SEQ 图 \* ARABIC \s 1 </w:instrText>
      </w:r>
      <w:r>
        <w:rPr>
          <w:rFonts w:hint="default" w:ascii="Times New Roman" w:hAnsi="Times New Roman" w:eastAsia="宋体" w:cs="Times New Roman"/>
          <w:color w:val="auto"/>
          <w:highlight w:val="none"/>
        </w:rPr>
        <w:fldChar w:fldCharType="separate"/>
      </w:r>
      <w:r>
        <w:rPr>
          <w:rFonts w:hint="default" w:ascii="Times New Roman" w:hAnsi="Times New Roman" w:eastAsia="宋体" w:cs="Times New Roman"/>
          <w:color w:val="auto"/>
          <w:highlight w:val="none"/>
        </w:rPr>
        <w:t>26</w:t>
      </w:r>
      <w:r>
        <w:rPr>
          <w:rFonts w:hint="default" w:ascii="Times New Roman" w:hAnsi="Times New Roman" w:eastAsia="宋体" w:cs="Times New Roman"/>
          <w:color w:val="auto"/>
          <w:highlight w:val="none"/>
        </w:rPr>
        <w:fldChar w:fldCharType="end"/>
      </w:r>
      <w:r>
        <w:rPr>
          <w:rFonts w:hint="eastAsia" w:cs="Times New Roman"/>
          <w:color w:val="auto"/>
          <w:highlight w:val="none"/>
          <w:lang w:val="en-US" w:eastAsia="zh-CN"/>
        </w:rPr>
        <w:t xml:space="preserve"> 计算平交口网格填挖</w:t>
      </w:r>
      <w:r>
        <w:rPr>
          <w:rFonts w:hint="eastAsia"/>
          <w:b/>
          <w:bCs/>
          <w:lang w:val="en-US" w:eastAsia="zh-CN"/>
        </w:rPr>
        <w:t>设置</w:t>
      </w:r>
    </w:p>
    <w:p w14:paraId="1FEB2CE6">
      <w:pPr>
        <w:bidi w:val="0"/>
        <w:rPr>
          <w:rFonts w:hint="eastAsia"/>
          <w:lang w:val="en-US" w:eastAsia="zh-CN"/>
        </w:rPr>
      </w:pPr>
      <w:r>
        <w:rPr>
          <w:rFonts w:hint="eastAsia"/>
          <w:b/>
          <w:bCs/>
          <w:lang w:val="en-US" w:eastAsia="zh-CN"/>
        </w:rPr>
        <w:t>生成道路模型</w:t>
      </w:r>
      <w:r>
        <w:rPr>
          <w:rFonts w:hint="eastAsia"/>
          <w:lang w:val="en-US" w:eastAsia="zh-CN"/>
        </w:rPr>
        <w:t>：支持将平交口生成三维道路模型。</w:t>
      </w:r>
    </w:p>
    <w:p w14:paraId="6EA1718B">
      <w:pPr>
        <w:pStyle w:val="37"/>
        <w:keepNext w:val="0"/>
        <w:keepLines w:val="0"/>
        <w:pageBreakBefore w:val="0"/>
        <w:widowControl/>
        <w:kinsoku/>
        <w:wordWrap/>
        <w:overflowPunct/>
        <w:topLinePunct w:val="0"/>
        <w:autoSpaceDE/>
        <w:autoSpaceDN/>
        <w:bidi w:val="0"/>
        <w:adjustRightInd/>
        <w:snapToGrid/>
        <w:spacing w:before="157" w:beforeLines="50"/>
        <w:textAlignment w:val="auto"/>
      </w:pPr>
      <w:r>
        <w:drawing>
          <wp:inline distT="0" distB="0" distL="114300" distR="114300">
            <wp:extent cx="2270125" cy="1710690"/>
            <wp:effectExtent l="0" t="0" r="6350" b="3810"/>
            <wp:docPr id="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pic:cNvPicPr>
                      <a:picLocks noChangeAspect="1"/>
                    </pic:cNvPicPr>
                  </pic:nvPicPr>
                  <pic:blipFill>
                    <a:blip r:embed="rId49"/>
                    <a:stretch>
                      <a:fillRect/>
                    </a:stretch>
                  </pic:blipFill>
                  <pic:spPr>
                    <a:xfrm>
                      <a:off x="0" y="0"/>
                      <a:ext cx="2270125" cy="1710690"/>
                    </a:xfrm>
                    <a:prstGeom prst="rect">
                      <a:avLst/>
                    </a:prstGeom>
                    <a:noFill/>
                    <a:ln>
                      <a:noFill/>
                    </a:ln>
                  </pic:spPr>
                </pic:pic>
              </a:graphicData>
            </a:graphic>
          </wp:inline>
        </w:drawing>
      </w:r>
    </w:p>
    <w:p w14:paraId="5AB4FB0C">
      <w:pPr>
        <w:pStyle w:val="33"/>
        <w:rPr>
          <w:rFonts w:hint="default"/>
          <w:lang w:val="en-US" w:eastAsia="zh-CN"/>
        </w:rPr>
      </w:pPr>
      <w:r>
        <w:rPr>
          <w:rFonts w:ascii="Times New Roman" w:hAnsi="Times New Roman" w:eastAsia="宋体" w:cs="Times New Roman"/>
          <w:color w:val="auto"/>
          <w:highlight w:val="none"/>
        </w:rPr>
        <w:t>图</w:t>
      </w:r>
      <w:r>
        <w:rPr>
          <w:rFonts w:hint="default" w:ascii="Times New Roman" w:hAnsi="Times New Roman" w:eastAsia="宋体" w:cs="Times New Roman"/>
          <w:color w:val="auto"/>
          <w:highlight w:val="none"/>
        </w:rPr>
        <w:fldChar w:fldCharType="begin"/>
      </w:r>
      <w:r>
        <w:rPr>
          <w:rFonts w:hint="default" w:ascii="Times New Roman" w:hAnsi="Times New Roman" w:eastAsia="宋体" w:cs="Times New Roman"/>
          <w:color w:val="auto"/>
          <w:highlight w:val="none"/>
        </w:rPr>
        <w:instrText xml:space="preserve"> STYLEREF 1 \s </w:instrText>
      </w:r>
      <w:r>
        <w:rPr>
          <w:rFonts w:hint="default" w:ascii="Times New Roman" w:hAnsi="Times New Roman" w:eastAsia="宋体" w:cs="Times New Roman"/>
          <w:color w:val="auto"/>
          <w:highlight w:val="none"/>
        </w:rPr>
        <w:fldChar w:fldCharType="separate"/>
      </w:r>
      <w:r>
        <w:rPr>
          <w:rFonts w:hint="default" w:ascii="Times New Roman" w:hAnsi="Times New Roman" w:eastAsia="宋体" w:cs="Times New Roman"/>
          <w:color w:val="auto"/>
          <w:highlight w:val="none"/>
        </w:rPr>
        <w:t>4</w:t>
      </w:r>
      <w:r>
        <w:rPr>
          <w:rFonts w:hint="default" w:ascii="Times New Roman" w:hAnsi="Times New Roman" w:eastAsia="宋体" w:cs="Times New Roman"/>
          <w:color w:val="auto"/>
          <w:highlight w:val="none"/>
        </w:rPr>
        <w:fldChar w:fldCharType="end"/>
      </w:r>
      <w:r>
        <w:rPr>
          <w:rFonts w:hint="eastAsia" w:ascii="Times New Roman" w:hAnsi="Times New Roman" w:eastAsia="宋体" w:cs="Times New Roman"/>
          <w:color w:val="auto"/>
          <w:highlight w:val="none"/>
        </w:rPr>
        <w:t>-</w:t>
      </w:r>
      <w:r>
        <w:rPr>
          <w:rFonts w:hint="default" w:ascii="Times New Roman" w:hAnsi="Times New Roman" w:eastAsia="宋体" w:cs="Times New Roman"/>
          <w:color w:val="auto"/>
          <w:highlight w:val="none"/>
        </w:rPr>
        <w:fldChar w:fldCharType="begin"/>
      </w:r>
      <w:r>
        <w:rPr>
          <w:rFonts w:hint="default" w:ascii="Times New Roman" w:hAnsi="Times New Roman" w:eastAsia="宋体" w:cs="Times New Roman"/>
          <w:color w:val="auto"/>
          <w:highlight w:val="none"/>
        </w:rPr>
        <w:instrText xml:space="preserve"> SEQ 图 \* ARABIC \s 1 </w:instrText>
      </w:r>
      <w:r>
        <w:rPr>
          <w:rFonts w:hint="default" w:ascii="Times New Roman" w:hAnsi="Times New Roman" w:eastAsia="宋体" w:cs="Times New Roman"/>
          <w:color w:val="auto"/>
          <w:highlight w:val="none"/>
        </w:rPr>
        <w:fldChar w:fldCharType="separate"/>
      </w:r>
      <w:r>
        <w:rPr>
          <w:rFonts w:hint="default" w:ascii="Times New Roman" w:hAnsi="Times New Roman" w:eastAsia="宋体" w:cs="Times New Roman"/>
          <w:color w:val="auto"/>
          <w:highlight w:val="none"/>
        </w:rPr>
        <w:t>27</w:t>
      </w:r>
      <w:r>
        <w:rPr>
          <w:rFonts w:hint="default" w:ascii="Times New Roman" w:hAnsi="Times New Roman" w:eastAsia="宋体" w:cs="Times New Roman"/>
          <w:color w:val="auto"/>
          <w:highlight w:val="none"/>
        </w:rPr>
        <w:fldChar w:fldCharType="end"/>
      </w:r>
      <w:r>
        <w:rPr>
          <w:rFonts w:hint="eastAsia" w:cs="Times New Roman"/>
          <w:color w:val="auto"/>
          <w:highlight w:val="none"/>
          <w:lang w:val="en-US" w:eastAsia="zh-CN"/>
        </w:rPr>
        <w:t xml:space="preserve"> 道路模型</w:t>
      </w:r>
    </w:p>
    <w:p w14:paraId="5684AD61">
      <w:pPr>
        <w:pStyle w:val="4"/>
        <w:bidi w:val="0"/>
        <w:rPr>
          <w:rFonts w:hint="default"/>
          <w:lang w:val="en-US" w:eastAsia="zh-CN"/>
        </w:rPr>
      </w:pPr>
      <w:r>
        <w:rPr>
          <w:rFonts w:hint="eastAsia"/>
          <w:lang w:val="en-US" w:eastAsia="zh-CN"/>
        </w:rPr>
        <w:t>优势与不足</w:t>
      </w:r>
    </w:p>
    <w:p w14:paraId="7700AA31">
      <w:pPr>
        <w:numPr>
          <w:ilvl w:val="0"/>
          <w:numId w:val="20"/>
        </w:numPr>
        <w:tabs>
          <w:tab w:val="left" w:pos="851"/>
        </w:tabs>
        <w:spacing w:line="360" w:lineRule="auto"/>
        <w:ind w:left="0" w:firstLine="482" w:firstLineChars="200"/>
        <w:rPr>
          <w:rFonts w:hint="default"/>
          <w:b/>
          <w:bCs/>
          <w:lang w:val="en-US" w:eastAsia="zh-CN"/>
        </w:rPr>
      </w:pPr>
      <w:r>
        <w:rPr>
          <w:rFonts w:hint="eastAsia"/>
          <w:b/>
          <w:bCs/>
          <w:lang w:val="en-US" w:eastAsia="zh-CN"/>
        </w:rPr>
        <w:t>优势</w:t>
      </w:r>
    </w:p>
    <w:p w14:paraId="19530753">
      <w:pPr>
        <w:numPr>
          <w:ilvl w:val="0"/>
          <w:numId w:val="21"/>
        </w:numPr>
        <w:tabs>
          <w:tab w:val="left" w:pos="851"/>
        </w:tabs>
        <w:spacing w:line="360" w:lineRule="auto"/>
        <w:ind w:left="0" w:firstLine="480" w:firstLineChars="200"/>
        <w:rPr>
          <w:rFonts w:hint="default" w:eastAsiaTheme="minorEastAsia"/>
          <w:b w:val="0"/>
          <w:bCs/>
          <w:sz w:val="24"/>
          <w:szCs w:val="24"/>
          <w:lang w:val="en-US" w:eastAsia="zh-CN"/>
        </w:rPr>
      </w:pPr>
      <w:r>
        <w:rPr>
          <w:rFonts w:hint="eastAsia" w:eastAsiaTheme="minorEastAsia"/>
          <w:b w:val="0"/>
          <w:bCs/>
          <w:sz w:val="24"/>
          <w:szCs w:val="24"/>
          <w:lang w:val="en-US" w:eastAsia="zh-CN"/>
        </w:rPr>
        <w:t>平交口渠化支持参数化设计；</w:t>
      </w:r>
    </w:p>
    <w:p w14:paraId="27AFDC70">
      <w:pPr>
        <w:numPr>
          <w:ilvl w:val="0"/>
          <w:numId w:val="21"/>
        </w:numPr>
        <w:tabs>
          <w:tab w:val="left" w:pos="851"/>
        </w:tabs>
        <w:spacing w:line="360" w:lineRule="auto"/>
        <w:ind w:left="0" w:firstLine="480" w:firstLineChars="200"/>
        <w:rPr>
          <w:rFonts w:hint="default" w:eastAsiaTheme="minorEastAsia"/>
          <w:b w:val="0"/>
          <w:bCs/>
          <w:sz w:val="24"/>
          <w:szCs w:val="24"/>
          <w:lang w:val="en-US" w:eastAsia="zh-CN"/>
        </w:rPr>
      </w:pPr>
      <w:r>
        <w:rPr>
          <w:rFonts w:hint="eastAsia" w:eastAsiaTheme="minorEastAsia"/>
          <w:b w:val="0"/>
          <w:bCs/>
          <w:sz w:val="24"/>
          <w:szCs w:val="24"/>
          <w:lang w:val="en-US" w:eastAsia="zh-CN"/>
        </w:rPr>
        <w:t>三维模型展示效果优良。</w:t>
      </w:r>
    </w:p>
    <w:p w14:paraId="45C98062">
      <w:pPr>
        <w:numPr>
          <w:ilvl w:val="0"/>
          <w:numId w:val="20"/>
        </w:numPr>
        <w:tabs>
          <w:tab w:val="left" w:pos="851"/>
        </w:tabs>
        <w:spacing w:line="360" w:lineRule="auto"/>
        <w:ind w:left="0" w:firstLine="482" w:firstLineChars="200"/>
        <w:rPr>
          <w:rFonts w:hint="default"/>
          <w:b/>
          <w:bCs/>
          <w:lang w:val="en-US" w:eastAsia="zh-CN"/>
        </w:rPr>
      </w:pPr>
      <w:r>
        <w:rPr>
          <w:rFonts w:hint="eastAsia"/>
          <w:b/>
          <w:bCs/>
          <w:lang w:val="en-US" w:eastAsia="zh-CN"/>
        </w:rPr>
        <w:t>不足</w:t>
      </w:r>
    </w:p>
    <w:p w14:paraId="28745472">
      <w:pPr>
        <w:numPr>
          <w:ilvl w:val="0"/>
          <w:numId w:val="22"/>
        </w:numPr>
        <w:tabs>
          <w:tab w:val="left" w:pos="851"/>
        </w:tabs>
        <w:spacing w:line="360" w:lineRule="auto"/>
        <w:ind w:left="0" w:firstLine="480" w:firstLineChars="200"/>
        <w:rPr>
          <w:rFonts w:hint="default" w:eastAsiaTheme="minorEastAsia"/>
          <w:b w:val="0"/>
          <w:bCs/>
          <w:sz w:val="24"/>
          <w:szCs w:val="24"/>
          <w:lang w:val="en-US" w:eastAsia="zh-CN"/>
        </w:rPr>
      </w:pPr>
      <w:r>
        <w:rPr>
          <w:rFonts w:hint="eastAsia" w:eastAsiaTheme="minorEastAsia"/>
          <w:b w:val="0"/>
          <w:bCs/>
          <w:sz w:val="24"/>
          <w:szCs w:val="24"/>
          <w:lang w:val="en-US" w:eastAsia="zh-CN"/>
        </w:rPr>
        <w:t>平面交叉设计与程序的路线设计系统融合度不足；</w:t>
      </w:r>
    </w:p>
    <w:p w14:paraId="7E746744">
      <w:pPr>
        <w:numPr>
          <w:ilvl w:val="0"/>
          <w:numId w:val="22"/>
        </w:numPr>
        <w:tabs>
          <w:tab w:val="left" w:pos="851"/>
        </w:tabs>
        <w:spacing w:line="360" w:lineRule="auto"/>
        <w:ind w:left="0" w:firstLine="480" w:firstLineChars="200"/>
        <w:rPr>
          <w:rFonts w:hint="default" w:eastAsiaTheme="minorEastAsia"/>
          <w:b w:val="0"/>
          <w:bCs/>
          <w:sz w:val="24"/>
          <w:szCs w:val="24"/>
          <w:lang w:val="en-US" w:eastAsia="zh-CN"/>
        </w:rPr>
      </w:pPr>
      <w:r>
        <w:rPr>
          <w:rFonts w:hint="eastAsia" w:eastAsiaTheme="minorEastAsia"/>
          <w:b w:val="0"/>
          <w:bCs/>
          <w:sz w:val="24"/>
          <w:szCs w:val="24"/>
          <w:lang w:val="en-US" w:eastAsia="zh-CN"/>
        </w:rPr>
        <w:t>渠化设计支持的场景有限；</w:t>
      </w:r>
    </w:p>
    <w:p w14:paraId="57E94C1E">
      <w:pPr>
        <w:numPr>
          <w:ilvl w:val="0"/>
          <w:numId w:val="22"/>
        </w:numPr>
        <w:tabs>
          <w:tab w:val="left" w:pos="851"/>
        </w:tabs>
        <w:spacing w:line="360" w:lineRule="auto"/>
        <w:ind w:left="0" w:firstLine="480" w:firstLineChars="200"/>
        <w:rPr>
          <w:rFonts w:hint="default" w:eastAsiaTheme="minorEastAsia"/>
          <w:b w:val="0"/>
          <w:bCs/>
          <w:sz w:val="24"/>
          <w:szCs w:val="24"/>
          <w:lang w:val="en-US" w:eastAsia="zh-CN"/>
        </w:rPr>
      </w:pPr>
      <w:r>
        <w:rPr>
          <w:rFonts w:hint="eastAsia" w:eastAsiaTheme="minorEastAsia"/>
          <w:b w:val="0"/>
          <w:bCs/>
          <w:sz w:val="24"/>
          <w:szCs w:val="24"/>
          <w:lang w:val="en-US" w:eastAsia="zh-CN"/>
        </w:rPr>
        <w:t>设计过程中手动操作较多，自动化程度较低；</w:t>
      </w:r>
    </w:p>
    <w:p w14:paraId="5539EA52">
      <w:pPr>
        <w:numPr>
          <w:ilvl w:val="0"/>
          <w:numId w:val="22"/>
        </w:numPr>
        <w:tabs>
          <w:tab w:val="left" w:pos="851"/>
        </w:tabs>
        <w:spacing w:line="360" w:lineRule="auto"/>
        <w:ind w:left="0" w:firstLine="480" w:firstLineChars="200"/>
        <w:rPr>
          <w:rFonts w:hint="default" w:eastAsiaTheme="minorEastAsia"/>
          <w:b w:val="0"/>
          <w:bCs/>
          <w:sz w:val="24"/>
          <w:szCs w:val="24"/>
          <w:lang w:val="en-US" w:eastAsia="zh-CN"/>
        </w:rPr>
      </w:pPr>
      <w:r>
        <w:rPr>
          <w:rFonts w:hint="eastAsia" w:eastAsiaTheme="minorEastAsia"/>
          <w:b w:val="0"/>
          <w:bCs/>
          <w:sz w:val="24"/>
          <w:szCs w:val="24"/>
          <w:lang w:val="en-US" w:eastAsia="zh-CN"/>
        </w:rPr>
        <w:t>据部分设计人员反馈，立面设计存在计算错误。</w:t>
      </w:r>
    </w:p>
    <w:p w14:paraId="158A5364">
      <w:pPr>
        <w:pStyle w:val="3"/>
        <w:bidi w:val="0"/>
        <w:rPr>
          <w:rFonts w:hint="default"/>
          <w:lang w:val="en-US" w:eastAsia="zh-CN"/>
        </w:rPr>
      </w:pPr>
      <w:r>
        <w:rPr>
          <w:rFonts w:hint="eastAsia"/>
          <w:lang w:val="en-US" w:eastAsia="zh-CN"/>
        </w:rPr>
        <w:t>JSL-路线专家系统平交设计模块</w:t>
      </w:r>
    </w:p>
    <w:p w14:paraId="7F99CD8A">
      <w:pPr>
        <w:pStyle w:val="4"/>
        <w:bidi w:val="0"/>
        <w:rPr>
          <w:rFonts w:hint="default"/>
          <w:lang w:val="en-US" w:eastAsia="zh-CN"/>
        </w:rPr>
      </w:pPr>
      <w:r>
        <w:rPr>
          <w:rStyle w:val="54"/>
          <w:rFonts w:hint="default"/>
          <w:b/>
          <w:bCs/>
          <w:lang w:val="en-US" w:eastAsia="zh-CN"/>
        </w:rPr>
        <w:t>主要功能</w:t>
      </w:r>
    </w:p>
    <w:p w14:paraId="67FA4E79">
      <w:pPr>
        <w:numPr>
          <w:ilvl w:val="0"/>
          <w:numId w:val="23"/>
        </w:numPr>
        <w:tabs>
          <w:tab w:val="left" w:pos="851"/>
        </w:tabs>
        <w:spacing w:line="360" w:lineRule="auto"/>
        <w:ind w:left="0" w:firstLine="482" w:firstLineChars="200"/>
        <w:rPr>
          <w:rFonts w:hint="default"/>
          <w:b/>
          <w:bCs/>
          <w:lang w:val="en-US" w:eastAsia="zh-CN"/>
        </w:rPr>
      </w:pPr>
      <w:r>
        <w:rPr>
          <w:rFonts w:hint="eastAsia"/>
          <w:b/>
          <w:bCs/>
          <w:lang w:val="en-US" w:eastAsia="zh-CN"/>
        </w:rPr>
        <w:t>平面设计</w:t>
      </w:r>
    </w:p>
    <w:p w14:paraId="773E8A49">
      <w:pPr>
        <w:bidi w:val="0"/>
        <w:rPr>
          <w:rFonts w:hint="default"/>
          <w:lang w:val="en-US" w:eastAsia="zh-CN"/>
        </w:rPr>
      </w:pPr>
      <w:r>
        <w:rPr>
          <w:rFonts w:hint="default"/>
          <w:b/>
          <w:bCs/>
          <w:lang w:val="en-US" w:eastAsia="zh-CN"/>
        </w:rPr>
        <w:t>新建平交</w:t>
      </w:r>
      <w:r>
        <w:rPr>
          <w:rFonts w:hint="eastAsia"/>
          <w:b/>
          <w:bCs/>
          <w:lang w:val="en-US" w:eastAsia="zh-CN"/>
        </w:rPr>
        <w:t>：</w:t>
      </w:r>
      <w:r>
        <w:rPr>
          <w:rFonts w:hint="eastAsia"/>
          <w:lang w:val="en-US" w:eastAsia="zh-CN"/>
        </w:rPr>
        <w:t>支持</w:t>
      </w:r>
      <w:r>
        <w:rPr>
          <w:rFonts w:hint="default"/>
          <w:lang w:val="en-US" w:eastAsia="zh-CN"/>
        </w:rPr>
        <w:t>选定路线专家中已有的两条相交设计线</w:t>
      </w:r>
      <w:r>
        <w:rPr>
          <w:rFonts w:hint="eastAsia"/>
          <w:lang w:val="en-US" w:eastAsia="zh-CN"/>
        </w:rPr>
        <w:t>新建</w:t>
      </w:r>
      <w:r>
        <w:rPr>
          <w:rFonts w:hint="default"/>
          <w:lang w:val="en-US" w:eastAsia="zh-CN"/>
        </w:rPr>
        <w:t>十字形或T形</w:t>
      </w:r>
      <w:r>
        <w:rPr>
          <w:rFonts w:hint="eastAsia"/>
          <w:lang w:val="en-US" w:eastAsia="zh-CN"/>
        </w:rPr>
        <w:t>平交口。</w:t>
      </w:r>
      <w:r>
        <w:rPr>
          <w:rFonts w:hint="default"/>
          <w:lang w:val="en-US" w:eastAsia="zh-CN"/>
        </w:rPr>
        <w:t>系统</w:t>
      </w:r>
      <w:r>
        <w:rPr>
          <w:rFonts w:hint="eastAsia"/>
          <w:lang w:val="en-US" w:eastAsia="zh-CN"/>
        </w:rPr>
        <w:t>可</w:t>
      </w:r>
      <w:r>
        <w:rPr>
          <w:rFonts w:hint="default"/>
          <w:lang w:val="en-US" w:eastAsia="zh-CN"/>
        </w:rPr>
        <w:t>自动计算交叉点的主线桩号、被交路桩号及交叉角度，</w:t>
      </w:r>
      <w:r>
        <w:rPr>
          <w:rFonts w:hint="eastAsia"/>
          <w:lang w:val="en-US" w:eastAsia="zh-CN"/>
        </w:rPr>
        <w:t>并根据设计线属性初始化右转弯参数和导流岛参数，同时支持用户对这些参数进行修改。右转弯参数包括转弯前后的渐变长度、展宽宽度、展宽横坡和转弯处路面内缘、外缘半径等参数。</w:t>
      </w:r>
    </w:p>
    <w:p w14:paraId="2A266C89">
      <w:pPr>
        <w:pStyle w:val="37"/>
        <w:bidi w:val="0"/>
      </w:pPr>
      <w:r>
        <w:drawing>
          <wp:inline distT="0" distB="0" distL="114300" distR="114300">
            <wp:extent cx="3352800" cy="2138045"/>
            <wp:effectExtent l="0" t="0" r="0" b="508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50"/>
                    <a:stretch>
                      <a:fillRect/>
                    </a:stretch>
                  </pic:blipFill>
                  <pic:spPr>
                    <a:xfrm>
                      <a:off x="0" y="0"/>
                      <a:ext cx="3352800" cy="2138045"/>
                    </a:xfrm>
                    <a:prstGeom prst="rect">
                      <a:avLst/>
                    </a:prstGeom>
                    <a:noFill/>
                    <a:ln>
                      <a:noFill/>
                    </a:ln>
                  </pic:spPr>
                </pic:pic>
              </a:graphicData>
            </a:graphic>
          </wp:inline>
        </w:drawing>
      </w:r>
    </w:p>
    <w:p w14:paraId="1307F5BF">
      <w:pPr>
        <w:pStyle w:val="33"/>
        <w:rPr>
          <w:rFonts w:hint="default"/>
          <w:lang w:val="en-US" w:eastAsia="zh-CN"/>
        </w:rPr>
      </w:pPr>
      <w:r>
        <w:rPr>
          <w:rFonts w:ascii="Times New Roman" w:hAnsi="Times New Roman" w:eastAsia="宋体" w:cs="Times New Roman"/>
          <w:color w:val="auto"/>
          <w:highlight w:val="none"/>
        </w:rPr>
        <w:t>图</w:t>
      </w:r>
      <w:r>
        <w:rPr>
          <w:rFonts w:hint="default" w:ascii="Times New Roman" w:hAnsi="Times New Roman" w:eastAsia="宋体" w:cs="Times New Roman"/>
          <w:color w:val="auto"/>
          <w:highlight w:val="none"/>
        </w:rPr>
        <w:fldChar w:fldCharType="begin"/>
      </w:r>
      <w:r>
        <w:rPr>
          <w:rFonts w:hint="default" w:ascii="Times New Roman" w:hAnsi="Times New Roman" w:eastAsia="宋体" w:cs="Times New Roman"/>
          <w:color w:val="auto"/>
          <w:highlight w:val="none"/>
        </w:rPr>
        <w:instrText xml:space="preserve"> STYLEREF 1 \s </w:instrText>
      </w:r>
      <w:r>
        <w:rPr>
          <w:rFonts w:hint="default" w:ascii="Times New Roman" w:hAnsi="Times New Roman" w:eastAsia="宋体" w:cs="Times New Roman"/>
          <w:color w:val="auto"/>
          <w:highlight w:val="none"/>
        </w:rPr>
        <w:fldChar w:fldCharType="separate"/>
      </w:r>
      <w:r>
        <w:rPr>
          <w:rFonts w:hint="default" w:ascii="Times New Roman" w:hAnsi="Times New Roman" w:eastAsia="宋体" w:cs="Times New Roman"/>
          <w:color w:val="auto"/>
          <w:highlight w:val="none"/>
        </w:rPr>
        <w:t>4</w:t>
      </w:r>
      <w:r>
        <w:rPr>
          <w:rFonts w:hint="default" w:ascii="Times New Roman" w:hAnsi="Times New Roman" w:eastAsia="宋体" w:cs="Times New Roman"/>
          <w:color w:val="auto"/>
          <w:highlight w:val="none"/>
        </w:rPr>
        <w:fldChar w:fldCharType="end"/>
      </w:r>
      <w:r>
        <w:rPr>
          <w:rFonts w:hint="eastAsia" w:ascii="Times New Roman" w:hAnsi="Times New Roman" w:eastAsia="宋体" w:cs="Times New Roman"/>
          <w:color w:val="auto"/>
          <w:highlight w:val="none"/>
        </w:rPr>
        <w:t>-</w:t>
      </w:r>
      <w:r>
        <w:rPr>
          <w:rFonts w:hint="default" w:ascii="Times New Roman" w:hAnsi="Times New Roman" w:eastAsia="宋体" w:cs="Times New Roman"/>
          <w:color w:val="auto"/>
          <w:highlight w:val="none"/>
        </w:rPr>
        <w:fldChar w:fldCharType="begin"/>
      </w:r>
      <w:r>
        <w:rPr>
          <w:rFonts w:hint="default" w:ascii="Times New Roman" w:hAnsi="Times New Roman" w:eastAsia="宋体" w:cs="Times New Roman"/>
          <w:color w:val="auto"/>
          <w:highlight w:val="none"/>
        </w:rPr>
        <w:instrText xml:space="preserve"> SEQ 图 \* ARABIC \s 1 </w:instrText>
      </w:r>
      <w:r>
        <w:rPr>
          <w:rFonts w:hint="default" w:ascii="Times New Roman" w:hAnsi="Times New Roman" w:eastAsia="宋体" w:cs="Times New Roman"/>
          <w:color w:val="auto"/>
          <w:highlight w:val="none"/>
        </w:rPr>
        <w:fldChar w:fldCharType="separate"/>
      </w:r>
      <w:r>
        <w:rPr>
          <w:rFonts w:hint="default" w:ascii="Times New Roman" w:hAnsi="Times New Roman" w:eastAsia="宋体" w:cs="Times New Roman"/>
          <w:color w:val="auto"/>
          <w:highlight w:val="none"/>
        </w:rPr>
        <w:t>28</w:t>
      </w:r>
      <w:r>
        <w:rPr>
          <w:rFonts w:hint="default" w:ascii="Times New Roman" w:hAnsi="Times New Roman" w:eastAsia="宋体" w:cs="Times New Roman"/>
          <w:color w:val="auto"/>
          <w:highlight w:val="none"/>
        </w:rPr>
        <w:fldChar w:fldCharType="end"/>
      </w:r>
      <w:r>
        <w:rPr>
          <w:rFonts w:hint="eastAsia" w:cs="Times New Roman"/>
          <w:color w:val="auto"/>
          <w:highlight w:val="none"/>
          <w:lang w:val="en-US" w:eastAsia="zh-CN"/>
        </w:rPr>
        <w:t xml:space="preserve"> 平交口基本信息</w:t>
      </w:r>
      <w:r>
        <w:rPr>
          <w:rFonts w:hint="eastAsia"/>
          <w:b/>
          <w:bCs/>
          <w:lang w:val="en-US" w:eastAsia="zh-CN"/>
        </w:rPr>
        <w:t>设置</w:t>
      </w:r>
    </w:p>
    <w:p w14:paraId="3589BE2A">
      <w:pPr>
        <w:bidi w:val="0"/>
        <w:rPr>
          <w:rFonts w:hint="default"/>
          <w:lang w:val="en-US" w:eastAsia="zh-CN"/>
        </w:rPr>
      </w:pPr>
      <w:r>
        <w:rPr>
          <w:rFonts w:hint="eastAsia"/>
          <w:b/>
          <w:bCs/>
          <w:lang w:val="en-US" w:eastAsia="zh-CN"/>
        </w:rPr>
        <w:t>修改</w:t>
      </w:r>
      <w:r>
        <w:rPr>
          <w:rFonts w:hint="default"/>
          <w:b/>
          <w:bCs/>
          <w:lang w:val="en-US" w:eastAsia="zh-CN"/>
        </w:rPr>
        <w:t>平面设计：</w:t>
      </w:r>
      <w:r>
        <w:rPr>
          <w:rFonts w:hint="eastAsia"/>
          <w:b w:val="0"/>
          <w:bCs w:val="0"/>
          <w:lang w:val="en-US" w:eastAsia="zh-CN"/>
        </w:rPr>
        <w:t>支持</w:t>
      </w:r>
      <w:r>
        <w:rPr>
          <w:rFonts w:hint="default"/>
          <w:lang w:val="en-US" w:eastAsia="zh-CN"/>
        </w:rPr>
        <w:t>用户在新建平交完成后，再次调整右转弯参数和导流岛参数</w:t>
      </w:r>
      <w:r>
        <w:rPr>
          <w:rFonts w:hint="eastAsia"/>
          <w:lang w:val="en-US" w:eastAsia="zh-CN"/>
        </w:rPr>
        <w:t>。</w:t>
      </w:r>
    </w:p>
    <w:p w14:paraId="2EB8A632">
      <w:pPr>
        <w:pStyle w:val="34"/>
        <w:bidi w:val="0"/>
        <w:rPr>
          <w:rFonts w:hint="eastAsia"/>
          <w:lang w:val="en-US" w:eastAsia="zh-CN"/>
        </w:rPr>
      </w:pPr>
      <w:r>
        <w:rPr>
          <w:rFonts w:hint="eastAsia"/>
          <w:lang w:val="en-US" w:eastAsia="zh-CN"/>
        </w:rPr>
        <w:t>平面动态修改：支持修改出入口端线、路面内缘线及导流岛参数，且修改后图形实时更新。</w:t>
      </w:r>
    </w:p>
    <w:tbl>
      <w:tblPr>
        <w:tblStyle w:val="2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643"/>
        <w:gridCol w:w="4644"/>
      </w:tblGrid>
      <w:tr w14:paraId="0A2D95C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791" w:hRule="atLeast"/>
        </w:trPr>
        <w:tc>
          <w:tcPr>
            <w:tcW w:w="4643" w:type="dxa"/>
          </w:tcPr>
          <w:p w14:paraId="0E51869A">
            <w:pPr>
              <w:pStyle w:val="34"/>
              <w:bidi w:val="0"/>
              <w:rPr>
                <w:rFonts w:hint="default"/>
                <w:lang w:val="en-US" w:eastAsia="zh-CN"/>
              </w:rPr>
            </w:pPr>
            <w:r>
              <w:drawing>
                <wp:inline distT="0" distB="0" distL="114300" distR="114300">
                  <wp:extent cx="2098040" cy="999490"/>
                  <wp:effectExtent l="0" t="0" r="6985" b="63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51"/>
                          <a:stretch>
                            <a:fillRect/>
                          </a:stretch>
                        </pic:blipFill>
                        <pic:spPr>
                          <a:xfrm>
                            <a:off x="0" y="0"/>
                            <a:ext cx="2098040" cy="999490"/>
                          </a:xfrm>
                          <a:prstGeom prst="rect">
                            <a:avLst/>
                          </a:prstGeom>
                          <a:noFill/>
                          <a:ln>
                            <a:noFill/>
                          </a:ln>
                        </pic:spPr>
                      </pic:pic>
                    </a:graphicData>
                  </a:graphic>
                </wp:inline>
              </w:drawing>
            </w:r>
          </w:p>
        </w:tc>
        <w:tc>
          <w:tcPr>
            <w:tcW w:w="4644" w:type="dxa"/>
          </w:tcPr>
          <w:p w14:paraId="2BD068A5">
            <w:pPr>
              <w:pStyle w:val="34"/>
              <w:bidi w:val="0"/>
              <w:rPr>
                <w:rFonts w:hint="default"/>
                <w:lang w:val="en-US" w:eastAsia="zh-CN"/>
              </w:rPr>
            </w:pPr>
            <w:r>
              <w:drawing>
                <wp:inline distT="0" distB="0" distL="114300" distR="114300">
                  <wp:extent cx="1651635" cy="1038225"/>
                  <wp:effectExtent l="0" t="0" r="5715" b="0"/>
                  <wp:docPr id="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pic:cNvPicPr>
                            <a:picLocks noChangeAspect="1"/>
                          </pic:cNvPicPr>
                        </pic:nvPicPr>
                        <pic:blipFill>
                          <a:blip r:embed="rId52"/>
                          <a:stretch>
                            <a:fillRect/>
                          </a:stretch>
                        </pic:blipFill>
                        <pic:spPr>
                          <a:xfrm>
                            <a:off x="0" y="0"/>
                            <a:ext cx="1651635" cy="1038225"/>
                          </a:xfrm>
                          <a:prstGeom prst="rect">
                            <a:avLst/>
                          </a:prstGeom>
                          <a:noFill/>
                          <a:ln>
                            <a:noFill/>
                          </a:ln>
                        </pic:spPr>
                      </pic:pic>
                    </a:graphicData>
                  </a:graphic>
                </wp:inline>
              </w:drawing>
            </w:r>
          </w:p>
        </w:tc>
      </w:tr>
      <w:tr w14:paraId="51BD6F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3" w:type="dxa"/>
          </w:tcPr>
          <w:p w14:paraId="3FE26C43">
            <w:pPr>
              <w:pStyle w:val="34"/>
              <w:bidi w:val="0"/>
              <w:rPr>
                <w:rFonts w:hint="default"/>
                <w:lang w:val="en-US" w:eastAsia="zh-CN"/>
              </w:rPr>
            </w:pPr>
            <w:r>
              <w:t>图</w:t>
            </w:r>
            <w:r>
              <w:rPr>
                <w:rFonts w:hint="default"/>
              </w:rPr>
              <w:fldChar w:fldCharType="begin"/>
            </w:r>
            <w:r>
              <w:rPr>
                <w:rFonts w:hint="default"/>
              </w:rPr>
              <w:instrText xml:space="preserve"> STYLEREF 1 \s </w:instrText>
            </w:r>
            <w:r>
              <w:rPr>
                <w:rFonts w:hint="default"/>
              </w:rPr>
              <w:fldChar w:fldCharType="separate"/>
            </w:r>
            <w:r>
              <w:rPr>
                <w:rFonts w:hint="default"/>
              </w:rPr>
              <w:t>4</w:t>
            </w:r>
            <w:r>
              <w:rPr>
                <w:rFonts w:hint="default"/>
              </w:rPr>
              <w:fldChar w:fldCharType="end"/>
            </w:r>
            <w:r>
              <w:rPr>
                <w:rFonts w:hint="eastAsia"/>
              </w:rPr>
              <w:t>-</w:t>
            </w:r>
            <w:r>
              <w:rPr>
                <w:rFonts w:hint="default"/>
              </w:rPr>
              <w:fldChar w:fldCharType="begin"/>
            </w:r>
            <w:r>
              <w:rPr>
                <w:rFonts w:hint="default"/>
              </w:rPr>
              <w:instrText xml:space="preserve"> SEQ 图 \* ARABIC \s 1 </w:instrText>
            </w:r>
            <w:r>
              <w:rPr>
                <w:rFonts w:hint="default"/>
              </w:rPr>
              <w:fldChar w:fldCharType="separate"/>
            </w:r>
            <w:r>
              <w:rPr>
                <w:rFonts w:hint="default"/>
              </w:rPr>
              <w:t>29</w:t>
            </w:r>
            <w:r>
              <w:rPr>
                <w:rFonts w:hint="default"/>
              </w:rPr>
              <w:fldChar w:fldCharType="end"/>
            </w:r>
            <w:r>
              <w:rPr>
                <w:rFonts w:hint="eastAsia"/>
                <w:lang w:val="en-US" w:eastAsia="zh-CN"/>
              </w:rPr>
              <w:t xml:space="preserve"> </w:t>
            </w:r>
            <w:r>
              <w:rPr>
                <w:rFonts w:hint="default"/>
                <w:lang w:val="en-US" w:eastAsia="zh-CN"/>
              </w:rPr>
              <w:t>修改出入口端线</w:t>
            </w:r>
            <w:r>
              <w:rPr>
                <w:rFonts w:hint="eastAsia"/>
                <w:lang w:val="en-US" w:eastAsia="zh-CN"/>
              </w:rPr>
              <w:t>设置</w:t>
            </w:r>
          </w:p>
        </w:tc>
        <w:tc>
          <w:tcPr>
            <w:tcW w:w="4644" w:type="dxa"/>
          </w:tcPr>
          <w:p w14:paraId="6DE82ACE">
            <w:pPr>
              <w:pStyle w:val="34"/>
              <w:bidi w:val="0"/>
              <w:rPr>
                <w:rFonts w:hint="default"/>
                <w:lang w:val="en-US" w:eastAsia="zh-CN"/>
              </w:rPr>
            </w:pPr>
            <w:r>
              <w:t>图</w:t>
            </w:r>
            <w:r>
              <w:rPr>
                <w:rFonts w:hint="default"/>
              </w:rPr>
              <w:fldChar w:fldCharType="begin"/>
            </w:r>
            <w:r>
              <w:rPr>
                <w:rFonts w:hint="default"/>
              </w:rPr>
              <w:instrText xml:space="preserve"> STYLEREF 1 \s </w:instrText>
            </w:r>
            <w:r>
              <w:rPr>
                <w:rFonts w:hint="default"/>
              </w:rPr>
              <w:fldChar w:fldCharType="separate"/>
            </w:r>
            <w:r>
              <w:rPr>
                <w:rFonts w:hint="default"/>
              </w:rPr>
              <w:t>4</w:t>
            </w:r>
            <w:r>
              <w:rPr>
                <w:rFonts w:hint="default"/>
              </w:rPr>
              <w:fldChar w:fldCharType="end"/>
            </w:r>
            <w:r>
              <w:rPr>
                <w:rFonts w:hint="eastAsia"/>
              </w:rPr>
              <w:t>-</w:t>
            </w:r>
            <w:r>
              <w:rPr>
                <w:rFonts w:hint="default"/>
              </w:rPr>
              <w:fldChar w:fldCharType="begin"/>
            </w:r>
            <w:r>
              <w:rPr>
                <w:rFonts w:hint="default"/>
              </w:rPr>
              <w:instrText xml:space="preserve"> SEQ 图 \* ARABIC \s 1 </w:instrText>
            </w:r>
            <w:r>
              <w:rPr>
                <w:rFonts w:hint="default"/>
              </w:rPr>
              <w:fldChar w:fldCharType="separate"/>
            </w:r>
            <w:r>
              <w:rPr>
                <w:rFonts w:hint="default"/>
              </w:rPr>
              <w:t>30</w:t>
            </w:r>
            <w:r>
              <w:rPr>
                <w:rFonts w:hint="default"/>
              </w:rPr>
              <w:fldChar w:fldCharType="end"/>
            </w:r>
            <w:r>
              <w:rPr>
                <w:rFonts w:hint="eastAsia"/>
                <w:lang w:val="en-US" w:eastAsia="zh-CN"/>
              </w:rPr>
              <w:t xml:space="preserve"> </w:t>
            </w:r>
            <w:r>
              <w:t>修改路面内缘线</w:t>
            </w:r>
            <w:r>
              <w:rPr>
                <w:rFonts w:hint="eastAsia"/>
                <w:lang w:val="en-US" w:eastAsia="zh-CN"/>
              </w:rPr>
              <w:t>设置</w:t>
            </w:r>
          </w:p>
        </w:tc>
      </w:tr>
    </w:tbl>
    <w:p w14:paraId="7A490285">
      <w:pPr>
        <w:pStyle w:val="37"/>
        <w:bidi w:val="0"/>
      </w:pPr>
      <w:r>
        <w:drawing>
          <wp:inline distT="0" distB="0" distL="114300" distR="114300">
            <wp:extent cx="2715260" cy="1939290"/>
            <wp:effectExtent l="0" t="0" r="8890" b="3810"/>
            <wp:docPr id="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
                    <pic:cNvPicPr>
                      <a:picLocks noChangeAspect="1"/>
                    </pic:cNvPicPr>
                  </pic:nvPicPr>
                  <pic:blipFill>
                    <a:blip r:embed="rId53"/>
                    <a:stretch>
                      <a:fillRect/>
                    </a:stretch>
                  </pic:blipFill>
                  <pic:spPr>
                    <a:xfrm>
                      <a:off x="0" y="0"/>
                      <a:ext cx="2715260" cy="1939290"/>
                    </a:xfrm>
                    <a:prstGeom prst="rect">
                      <a:avLst/>
                    </a:prstGeom>
                    <a:noFill/>
                    <a:ln>
                      <a:noFill/>
                    </a:ln>
                  </pic:spPr>
                </pic:pic>
              </a:graphicData>
            </a:graphic>
          </wp:inline>
        </w:drawing>
      </w:r>
    </w:p>
    <w:p w14:paraId="2D8463AC">
      <w:pPr>
        <w:pStyle w:val="33"/>
        <w:bidi w:val="0"/>
        <w:rPr>
          <w:rFonts w:hint="eastAsia" w:eastAsia="宋体"/>
          <w:lang w:val="en-US" w:eastAsia="zh-CN"/>
        </w:rPr>
      </w:pPr>
      <w:r>
        <w:t>图</w:t>
      </w:r>
      <w:r>
        <w:rPr>
          <w:rFonts w:hint="default"/>
        </w:rPr>
        <w:fldChar w:fldCharType="begin"/>
      </w:r>
      <w:r>
        <w:rPr>
          <w:rFonts w:hint="default"/>
        </w:rPr>
        <w:instrText xml:space="preserve"> STYLEREF 1 \s </w:instrText>
      </w:r>
      <w:r>
        <w:rPr>
          <w:rFonts w:hint="default"/>
        </w:rPr>
        <w:fldChar w:fldCharType="separate"/>
      </w:r>
      <w:r>
        <w:rPr>
          <w:rFonts w:hint="default"/>
        </w:rPr>
        <w:t>4</w:t>
      </w:r>
      <w:r>
        <w:rPr>
          <w:rFonts w:hint="default"/>
        </w:rPr>
        <w:fldChar w:fldCharType="end"/>
      </w:r>
      <w:r>
        <w:rPr>
          <w:rFonts w:hint="eastAsia"/>
        </w:rPr>
        <w:t>-</w:t>
      </w:r>
      <w:r>
        <w:rPr>
          <w:rFonts w:hint="default"/>
        </w:rPr>
        <w:fldChar w:fldCharType="begin"/>
      </w:r>
      <w:r>
        <w:rPr>
          <w:rFonts w:hint="default"/>
        </w:rPr>
        <w:instrText xml:space="preserve"> SEQ 图 \* ARABIC \s 1 </w:instrText>
      </w:r>
      <w:r>
        <w:rPr>
          <w:rFonts w:hint="default"/>
        </w:rPr>
        <w:fldChar w:fldCharType="separate"/>
      </w:r>
      <w:r>
        <w:rPr>
          <w:rFonts w:hint="default"/>
        </w:rPr>
        <w:t>31</w:t>
      </w:r>
      <w:r>
        <w:rPr>
          <w:rFonts w:hint="default"/>
        </w:rPr>
        <w:fldChar w:fldCharType="end"/>
      </w:r>
      <w:r>
        <w:rPr>
          <w:rFonts w:hint="eastAsia"/>
          <w:lang w:val="en-US" w:eastAsia="zh-CN"/>
        </w:rPr>
        <w:t xml:space="preserve"> </w:t>
      </w:r>
      <w:r>
        <w:t>修改导流岛</w:t>
      </w:r>
      <w:r>
        <w:rPr>
          <w:rFonts w:hint="eastAsia"/>
          <w:lang w:val="en-US" w:eastAsia="zh-CN"/>
        </w:rPr>
        <w:t>设置</w:t>
      </w:r>
    </w:p>
    <w:p w14:paraId="59AE5CA7">
      <w:pPr>
        <w:bidi w:val="0"/>
        <w:rPr>
          <w:rFonts w:hint="default"/>
          <w:b/>
          <w:bCs/>
          <w:lang w:val="en-US" w:eastAsia="zh-CN"/>
        </w:rPr>
      </w:pPr>
      <w:r>
        <w:rPr>
          <w:rFonts w:hint="default"/>
          <w:b/>
          <w:bCs/>
          <w:lang w:val="en-US" w:eastAsia="zh-CN"/>
        </w:rPr>
        <w:t>平交管理：</w:t>
      </w:r>
      <w:r>
        <w:rPr>
          <w:rFonts w:hint="eastAsia"/>
          <w:b w:val="0"/>
          <w:bCs w:val="0"/>
          <w:lang w:val="en-US" w:eastAsia="zh-CN"/>
        </w:rPr>
        <w:t>支持</w:t>
      </w:r>
      <w:r>
        <w:rPr>
          <w:rFonts w:hint="default"/>
          <w:lang w:val="en-US" w:eastAsia="zh-CN"/>
        </w:rPr>
        <w:t>对创建的平面交叉进行管理，包括对选定的平面交叉置为当前、新建、重命名、修改、复制、删除、及调整顺序（上移、下移）等操作。</w:t>
      </w:r>
    </w:p>
    <w:p w14:paraId="72718FB6">
      <w:pPr>
        <w:numPr>
          <w:ilvl w:val="0"/>
          <w:numId w:val="23"/>
        </w:numPr>
        <w:tabs>
          <w:tab w:val="left" w:pos="851"/>
        </w:tabs>
        <w:spacing w:line="360" w:lineRule="auto"/>
        <w:ind w:left="0" w:firstLine="482" w:firstLineChars="200"/>
        <w:rPr>
          <w:rFonts w:hint="default"/>
          <w:b/>
          <w:bCs/>
          <w:lang w:val="en-US" w:eastAsia="zh-CN"/>
        </w:rPr>
      </w:pPr>
      <w:r>
        <w:rPr>
          <w:rFonts w:hint="default"/>
          <w:b/>
          <w:bCs/>
          <w:lang w:val="en-US" w:eastAsia="zh-CN"/>
        </w:rPr>
        <w:t>立面设计</w:t>
      </w:r>
    </w:p>
    <w:p w14:paraId="74DC62C3">
      <w:pPr>
        <w:bidi w:val="0"/>
        <w:rPr>
          <w:rFonts w:hint="eastAsia"/>
          <w:b/>
          <w:bCs/>
          <w:lang w:val="en-US" w:eastAsia="zh-CN"/>
        </w:rPr>
      </w:pPr>
      <w:r>
        <w:rPr>
          <w:rFonts w:hint="eastAsia"/>
          <w:b/>
          <w:bCs/>
          <w:lang w:val="en-US" w:eastAsia="zh-CN"/>
        </w:rPr>
        <w:t>高程计算线：</w:t>
      </w:r>
      <w:r>
        <w:rPr>
          <w:rFonts w:hint="eastAsia"/>
          <w:b w:val="0"/>
          <w:bCs w:val="0"/>
          <w:lang w:val="en-US" w:eastAsia="zh-CN"/>
        </w:rPr>
        <w:t>支持路脊线自动从纵断面获取的高程，并可通过定距等分或等定数等分方式对路脊线进行分割；支持使用圆心法或等分法生成高程计算线来划分平面交叉区域；</w:t>
      </w:r>
      <w:r>
        <w:rPr>
          <w:rFonts w:hint="eastAsia"/>
          <w:b w:val="0"/>
          <w:bCs w:val="0"/>
          <w:strike w:val="0"/>
          <w:dstrike w:val="0"/>
          <w:lang w:val="en-US" w:eastAsia="zh-CN"/>
        </w:rPr>
        <w:t>路拱形式支持直线形</w:t>
      </w:r>
      <w:r>
        <w:rPr>
          <w:rFonts w:hint="eastAsia"/>
          <w:b w:val="0"/>
          <w:bCs w:val="0"/>
          <w:lang w:val="en-US" w:eastAsia="zh-CN"/>
        </w:rPr>
        <w:t>。</w:t>
      </w:r>
    </w:p>
    <w:p w14:paraId="61D22694">
      <w:pPr>
        <w:pStyle w:val="37"/>
        <w:bidi w:val="0"/>
      </w:pPr>
      <w:r>
        <w:drawing>
          <wp:inline distT="0" distB="0" distL="114300" distR="114300">
            <wp:extent cx="2635885" cy="1630680"/>
            <wp:effectExtent l="0" t="0" r="2540" b="7620"/>
            <wp:docPr id="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9"/>
                    <pic:cNvPicPr>
                      <a:picLocks noChangeAspect="1"/>
                    </pic:cNvPicPr>
                  </pic:nvPicPr>
                  <pic:blipFill>
                    <a:blip r:embed="rId54"/>
                    <a:stretch>
                      <a:fillRect/>
                    </a:stretch>
                  </pic:blipFill>
                  <pic:spPr>
                    <a:xfrm>
                      <a:off x="0" y="0"/>
                      <a:ext cx="2635885" cy="1630680"/>
                    </a:xfrm>
                    <a:prstGeom prst="rect">
                      <a:avLst/>
                    </a:prstGeom>
                    <a:noFill/>
                    <a:ln>
                      <a:noFill/>
                    </a:ln>
                  </pic:spPr>
                </pic:pic>
              </a:graphicData>
            </a:graphic>
          </wp:inline>
        </w:drawing>
      </w:r>
    </w:p>
    <w:p w14:paraId="4FFF75EF">
      <w:pPr>
        <w:pStyle w:val="33"/>
        <w:bidi w:val="0"/>
        <w:rPr>
          <w:rFonts w:hint="default"/>
          <w:lang w:val="en-US"/>
        </w:rPr>
      </w:pPr>
      <w:r>
        <w:t>图</w:t>
      </w:r>
      <w:r>
        <w:rPr>
          <w:rFonts w:hint="default"/>
        </w:rPr>
        <w:fldChar w:fldCharType="begin"/>
      </w:r>
      <w:r>
        <w:rPr>
          <w:rFonts w:hint="default"/>
        </w:rPr>
        <w:instrText xml:space="preserve"> STYLEREF 1 \s </w:instrText>
      </w:r>
      <w:r>
        <w:rPr>
          <w:rFonts w:hint="default"/>
        </w:rPr>
        <w:fldChar w:fldCharType="separate"/>
      </w:r>
      <w:r>
        <w:rPr>
          <w:rFonts w:hint="default"/>
        </w:rPr>
        <w:t>4</w:t>
      </w:r>
      <w:r>
        <w:rPr>
          <w:rFonts w:hint="default"/>
        </w:rPr>
        <w:fldChar w:fldCharType="end"/>
      </w:r>
      <w:r>
        <w:rPr>
          <w:rFonts w:hint="eastAsia"/>
        </w:rPr>
        <w:t>-</w:t>
      </w:r>
      <w:r>
        <w:rPr>
          <w:rFonts w:hint="default"/>
        </w:rPr>
        <w:fldChar w:fldCharType="begin"/>
      </w:r>
      <w:r>
        <w:rPr>
          <w:rFonts w:hint="default"/>
        </w:rPr>
        <w:instrText xml:space="preserve"> SEQ 图 \* ARABIC \s 1 </w:instrText>
      </w:r>
      <w:r>
        <w:rPr>
          <w:rFonts w:hint="default"/>
        </w:rPr>
        <w:fldChar w:fldCharType="separate"/>
      </w:r>
      <w:r>
        <w:rPr>
          <w:rFonts w:hint="default"/>
        </w:rPr>
        <w:t>32</w:t>
      </w:r>
      <w:r>
        <w:rPr>
          <w:rFonts w:hint="default"/>
        </w:rPr>
        <w:fldChar w:fldCharType="end"/>
      </w:r>
      <w:r>
        <w:rPr>
          <w:rFonts w:hint="eastAsia"/>
          <w:lang w:val="en-US" w:eastAsia="zh-CN"/>
        </w:rPr>
        <w:t xml:space="preserve"> 生成高程计算线设置</w:t>
      </w:r>
    </w:p>
    <w:p w14:paraId="1D8872D1">
      <w:pPr>
        <w:bidi w:val="0"/>
        <w:rPr>
          <w:rFonts w:hint="default"/>
          <w:lang w:val="en-US" w:eastAsia="zh-CN"/>
        </w:rPr>
      </w:pPr>
      <w:r>
        <w:rPr>
          <w:rFonts w:hint="eastAsia"/>
          <w:b/>
          <w:bCs/>
          <w:lang w:val="en-US" w:eastAsia="zh-CN"/>
        </w:rPr>
        <w:t>高程控制点：</w:t>
      </w:r>
      <w:r>
        <w:rPr>
          <w:rFonts w:hint="eastAsia"/>
          <w:lang w:val="en-US" w:eastAsia="zh-CN"/>
        </w:rPr>
        <w:t>支持对高程控制点的增加和删除等编辑操作与绘制。</w:t>
      </w:r>
    </w:p>
    <w:p w14:paraId="0ED7A0DF">
      <w:pPr>
        <w:pStyle w:val="37"/>
        <w:bidi w:val="0"/>
      </w:pPr>
      <w:r>
        <w:drawing>
          <wp:inline distT="0" distB="0" distL="114300" distR="114300">
            <wp:extent cx="2774315" cy="1992630"/>
            <wp:effectExtent l="0" t="0" r="6985" b="7620"/>
            <wp:docPr id="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
                    <pic:cNvPicPr>
                      <a:picLocks noChangeAspect="1"/>
                    </pic:cNvPicPr>
                  </pic:nvPicPr>
                  <pic:blipFill>
                    <a:blip r:embed="rId55"/>
                    <a:stretch>
                      <a:fillRect/>
                    </a:stretch>
                  </pic:blipFill>
                  <pic:spPr>
                    <a:xfrm>
                      <a:off x="0" y="0"/>
                      <a:ext cx="2774315" cy="1992630"/>
                    </a:xfrm>
                    <a:prstGeom prst="rect">
                      <a:avLst/>
                    </a:prstGeom>
                    <a:noFill/>
                    <a:ln>
                      <a:noFill/>
                    </a:ln>
                  </pic:spPr>
                </pic:pic>
              </a:graphicData>
            </a:graphic>
          </wp:inline>
        </w:drawing>
      </w:r>
    </w:p>
    <w:p w14:paraId="08251C85">
      <w:pPr>
        <w:pStyle w:val="33"/>
        <w:bidi w:val="0"/>
        <w:rPr>
          <w:rFonts w:hint="default"/>
          <w:lang w:val="en-US" w:eastAsia="zh-CN"/>
        </w:rPr>
      </w:pPr>
      <w:r>
        <w:t>图</w:t>
      </w:r>
      <w:r>
        <w:rPr>
          <w:rFonts w:hint="default"/>
        </w:rPr>
        <w:fldChar w:fldCharType="begin"/>
      </w:r>
      <w:r>
        <w:rPr>
          <w:rFonts w:hint="default"/>
        </w:rPr>
        <w:instrText xml:space="preserve"> STYLEREF 1 \s </w:instrText>
      </w:r>
      <w:r>
        <w:rPr>
          <w:rFonts w:hint="default"/>
        </w:rPr>
        <w:fldChar w:fldCharType="separate"/>
      </w:r>
      <w:r>
        <w:rPr>
          <w:rFonts w:hint="default"/>
        </w:rPr>
        <w:t>4</w:t>
      </w:r>
      <w:r>
        <w:rPr>
          <w:rFonts w:hint="default"/>
        </w:rPr>
        <w:fldChar w:fldCharType="end"/>
      </w:r>
      <w:r>
        <w:rPr>
          <w:rFonts w:hint="eastAsia"/>
        </w:rPr>
        <w:t>-</w:t>
      </w:r>
      <w:r>
        <w:rPr>
          <w:rFonts w:hint="default"/>
        </w:rPr>
        <w:fldChar w:fldCharType="begin"/>
      </w:r>
      <w:r>
        <w:rPr>
          <w:rFonts w:hint="default"/>
        </w:rPr>
        <w:instrText xml:space="preserve"> SEQ 图 \* ARABIC \s 1 </w:instrText>
      </w:r>
      <w:r>
        <w:rPr>
          <w:rFonts w:hint="default"/>
        </w:rPr>
        <w:fldChar w:fldCharType="separate"/>
      </w:r>
      <w:r>
        <w:rPr>
          <w:rFonts w:hint="default"/>
        </w:rPr>
        <w:t>33</w:t>
      </w:r>
      <w:r>
        <w:rPr>
          <w:rFonts w:hint="default"/>
        </w:rPr>
        <w:fldChar w:fldCharType="end"/>
      </w:r>
      <w:r>
        <w:rPr>
          <w:rFonts w:hint="eastAsia"/>
          <w:lang w:val="en-US" w:eastAsia="zh-CN"/>
        </w:rPr>
        <w:t xml:space="preserve"> 高程特征点管理</w:t>
      </w:r>
    </w:p>
    <w:p w14:paraId="548603E8">
      <w:pPr>
        <w:numPr>
          <w:ilvl w:val="0"/>
          <w:numId w:val="23"/>
        </w:numPr>
        <w:tabs>
          <w:tab w:val="left" w:pos="851"/>
        </w:tabs>
        <w:spacing w:line="360" w:lineRule="auto"/>
        <w:ind w:left="0" w:firstLine="482" w:firstLineChars="200"/>
        <w:rPr>
          <w:rFonts w:hint="default"/>
          <w:b/>
          <w:bCs/>
          <w:lang w:val="en-US" w:eastAsia="zh-CN"/>
        </w:rPr>
      </w:pPr>
      <w:r>
        <w:rPr>
          <w:rFonts w:hint="eastAsia"/>
          <w:b/>
          <w:bCs/>
          <w:lang w:val="en-US" w:eastAsia="zh-CN"/>
        </w:rPr>
        <w:t>图表</w:t>
      </w:r>
    </w:p>
    <w:p w14:paraId="5FF4C2F1">
      <w:pPr>
        <w:bidi w:val="0"/>
        <w:rPr>
          <w:rFonts w:hint="eastAsia"/>
          <w:lang w:val="en-US" w:eastAsia="zh-CN"/>
        </w:rPr>
      </w:pPr>
      <w:r>
        <w:rPr>
          <w:rFonts w:hint="default"/>
          <w:b/>
          <w:bCs/>
          <w:lang w:val="en-US" w:eastAsia="zh-CN"/>
        </w:rPr>
        <w:t>设计图</w:t>
      </w:r>
      <w:r>
        <w:rPr>
          <w:rFonts w:hint="eastAsia"/>
          <w:b/>
          <w:bCs/>
          <w:lang w:val="en-US" w:eastAsia="zh-CN"/>
        </w:rPr>
        <w:t>绘制</w:t>
      </w:r>
      <w:r>
        <w:rPr>
          <w:rFonts w:hint="default"/>
          <w:b/>
          <w:bCs/>
          <w:lang w:val="en-US" w:eastAsia="zh-CN"/>
        </w:rPr>
        <w:t>：</w:t>
      </w:r>
      <w:r>
        <w:rPr>
          <w:rFonts w:hint="eastAsia"/>
          <w:lang w:val="en-US" w:eastAsia="zh-CN"/>
        </w:rPr>
        <w:t>支持在</w:t>
      </w:r>
      <w:r>
        <w:rPr>
          <w:rFonts w:hint="default"/>
          <w:lang w:val="en-US" w:eastAsia="zh-CN"/>
        </w:rPr>
        <w:t>CAD平台绘制平面草图和设计标高图</w:t>
      </w:r>
      <w:r>
        <w:rPr>
          <w:rFonts w:hint="eastAsia"/>
          <w:lang w:val="en-US" w:eastAsia="zh-CN"/>
        </w:rPr>
        <w:t>，设计标高图包括等高线标高图、方格网标高图以及方格网等高线标高图三种类型。</w:t>
      </w:r>
    </w:p>
    <w:p w14:paraId="7672B8C8">
      <w:pPr>
        <w:bidi w:val="0"/>
        <w:rPr>
          <w:rFonts w:hint="default"/>
          <w:lang w:val="en-US" w:eastAsia="zh-CN"/>
        </w:rPr>
      </w:pPr>
      <w:r>
        <w:rPr>
          <w:rFonts w:hint="eastAsia"/>
          <w:b/>
          <w:bCs/>
          <w:lang w:val="en-US" w:eastAsia="zh-CN"/>
        </w:rPr>
        <w:t>输出设计图：</w:t>
      </w:r>
      <w:r>
        <w:rPr>
          <w:rFonts w:hint="eastAsia"/>
          <w:lang w:val="en-US" w:eastAsia="zh-CN"/>
        </w:rPr>
        <w:t>支持输出平面交叉设计图</w:t>
      </w:r>
      <w:r>
        <w:rPr>
          <w:rFonts w:hint="default"/>
          <w:lang w:val="en-US" w:eastAsia="zh-CN"/>
        </w:rPr>
        <w:t>。</w:t>
      </w:r>
    </w:p>
    <w:p w14:paraId="5D7D27C7">
      <w:pPr>
        <w:numPr>
          <w:ilvl w:val="0"/>
          <w:numId w:val="23"/>
        </w:numPr>
        <w:tabs>
          <w:tab w:val="left" w:pos="851"/>
        </w:tabs>
        <w:spacing w:line="360" w:lineRule="auto"/>
        <w:ind w:left="0" w:firstLine="482" w:firstLineChars="200"/>
        <w:rPr>
          <w:rFonts w:hint="default"/>
          <w:b/>
          <w:bCs/>
          <w:lang w:val="en-US" w:eastAsia="zh-CN"/>
        </w:rPr>
      </w:pPr>
      <w:r>
        <w:rPr>
          <w:rFonts w:hint="eastAsia"/>
          <w:b/>
          <w:bCs/>
          <w:lang w:val="en-US" w:eastAsia="zh-CN"/>
        </w:rPr>
        <w:t>其他功能</w:t>
      </w:r>
    </w:p>
    <w:p w14:paraId="3595CDE3">
      <w:pPr>
        <w:bidi w:val="0"/>
        <w:rPr>
          <w:rFonts w:hint="default"/>
          <w:lang w:val="en-US" w:eastAsia="zh-CN"/>
        </w:rPr>
      </w:pPr>
      <w:r>
        <w:rPr>
          <w:rFonts w:hint="eastAsia"/>
          <w:b/>
          <w:bCs/>
          <w:lang w:val="en-US" w:eastAsia="zh-CN"/>
        </w:rPr>
        <w:t>混凝土板块：</w:t>
      </w:r>
      <w:r>
        <w:rPr>
          <w:rFonts w:hint="default"/>
          <w:lang w:val="en-US" w:eastAsia="zh-CN"/>
        </w:rPr>
        <w:t>支持</w:t>
      </w:r>
      <w:r>
        <w:rPr>
          <w:rFonts w:hint="eastAsia"/>
          <w:lang w:val="en-US" w:eastAsia="zh-CN"/>
        </w:rPr>
        <w:t>参数化划分</w:t>
      </w:r>
      <w:r>
        <w:rPr>
          <w:rFonts w:hint="default"/>
          <w:lang w:val="en-US" w:eastAsia="zh-CN"/>
        </w:rPr>
        <w:t>混凝土板块。</w:t>
      </w:r>
    </w:p>
    <w:p w14:paraId="2FD26996">
      <w:pPr>
        <w:pStyle w:val="37"/>
        <w:bidi w:val="0"/>
      </w:pPr>
      <w:r>
        <w:drawing>
          <wp:inline distT="0" distB="0" distL="114300" distR="114300">
            <wp:extent cx="2114550" cy="1489075"/>
            <wp:effectExtent l="0" t="0" r="0" b="6350"/>
            <wp:docPr id="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1"/>
                    <pic:cNvPicPr>
                      <a:picLocks noChangeAspect="1"/>
                    </pic:cNvPicPr>
                  </pic:nvPicPr>
                  <pic:blipFill>
                    <a:blip r:embed="rId56"/>
                    <a:stretch>
                      <a:fillRect/>
                    </a:stretch>
                  </pic:blipFill>
                  <pic:spPr>
                    <a:xfrm>
                      <a:off x="0" y="0"/>
                      <a:ext cx="2114550" cy="1489075"/>
                    </a:xfrm>
                    <a:prstGeom prst="rect">
                      <a:avLst/>
                    </a:prstGeom>
                    <a:noFill/>
                    <a:ln>
                      <a:noFill/>
                    </a:ln>
                  </pic:spPr>
                </pic:pic>
              </a:graphicData>
            </a:graphic>
          </wp:inline>
        </w:drawing>
      </w:r>
    </w:p>
    <w:p w14:paraId="0D0AC82E">
      <w:pPr>
        <w:pStyle w:val="33"/>
        <w:bidi w:val="0"/>
        <w:rPr>
          <w:rFonts w:hint="default"/>
          <w:lang w:val="en-US"/>
        </w:rPr>
      </w:pPr>
      <w:r>
        <w:t>图</w:t>
      </w:r>
      <w:r>
        <w:rPr>
          <w:rFonts w:hint="default"/>
        </w:rPr>
        <w:fldChar w:fldCharType="begin"/>
      </w:r>
      <w:r>
        <w:rPr>
          <w:rFonts w:hint="default"/>
        </w:rPr>
        <w:instrText xml:space="preserve"> STYLEREF 1 \s </w:instrText>
      </w:r>
      <w:r>
        <w:rPr>
          <w:rFonts w:hint="default"/>
        </w:rPr>
        <w:fldChar w:fldCharType="separate"/>
      </w:r>
      <w:r>
        <w:rPr>
          <w:rFonts w:hint="default"/>
        </w:rPr>
        <w:t>4</w:t>
      </w:r>
      <w:r>
        <w:rPr>
          <w:rFonts w:hint="default"/>
        </w:rPr>
        <w:fldChar w:fldCharType="end"/>
      </w:r>
      <w:r>
        <w:rPr>
          <w:rFonts w:hint="eastAsia"/>
        </w:rPr>
        <w:t>-</w:t>
      </w:r>
      <w:r>
        <w:rPr>
          <w:rFonts w:hint="default"/>
        </w:rPr>
        <w:fldChar w:fldCharType="begin"/>
      </w:r>
      <w:r>
        <w:rPr>
          <w:rFonts w:hint="default"/>
        </w:rPr>
        <w:instrText xml:space="preserve"> SEQ 图 \* ARABIC \s 1 </w:instrText>
      </w:r>
      <w:r>
        <w:rPr>
          <w:rFonts w:hint="default"/>
        </w:rPr>
        <w:fldChar w:fldCharType="separate"/>
      </w:r>
      <w:r>
        <w:rPr>
          <w:rFonts w:hint="default"/>
        </w:rPr>
        <w:t>34</w:t>
      </w:r>
      <w:r>
        <w:rPr>
          <w:rFonts w:hint="default"/>
        </w:rPr>
        <w:fldChar w:fldCharType="end"/>
      </w:r>
      <w:r>
        <w:rPr>
          <w:rFonts w:hint="eastAsia"/>
          <w:lang w:val="en-US" w:eastAsia="zh-CN"/>
        </w:rPr>
        <w:t xml:space="preserve"> 混凝土路面板块划分设置</w:t>
      </w:r>
    </w:p>
    <w:p w14:paraId="7B97E228">
      <w:pPr>
        <w:bidi w:val="0"/>
        <w:rPr>
          <w:rFonts w:hint="default"/>
          <w:lang w:val="en-US" w:eastAsia="zh-CN"/>
        </w:rPr>
      </w:pPr>
      <w:r>
        <w:rPr>
          <w:rFonts w:hint="eastAsia"/>
          <w:b/>
          <w:bCs/>
          <w:lang w:val="en-US" w:eastAsia="zh-CN"/>
        </w:rPr>
        <w:t>特征点管理：</w:t>
      </w:r>
      <w:r>
        <w:rPr>
          <w:rFonts w:hint="eastAsia"/>
          <w:lang w:val="en-US" w:eastAsia="zh-CN"/>
        </w:rPr>
        <w:t>支持选择是否将特征点设为高程控制点。</w:t>
      </w:r>
    </w:p>
    <w:p w14:paraId="55D947CE">
      <w:pPr>
        <w:pStyle w:val="37"/>
        <w:bidi w:val="0"/>
      </w:pPr>
      <w:r>
        <w:drawing>
          <wp:inline distT="0" distB="0" distL="114300" distR="114300">
            <wp:extent cx="2757170" cy="1979930"/>
            <wp:effectExtent l="0" t="0" r="5080" b="1270"/>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pic:cNvPicPr>
                      <a:picLocks noChangeAspect="1"/>
                    </pic:cNvPicPr>
                  </pic:nvPicPr>
                  <pic:blipFill>
                    <a:blip r:embed="rId57"/>
                    <a:stretch>
                      <a:fillRect/>
                    </a:stretch>
                  </pic:blipFill>
                  <pic:spPr>
                    <a:xfrm>
                      <a:off x="0" y="0"/>
                      <a:ext cx="2757170" cy="1979930"/>
                    </a:xfrm>
                    <a:prstGeom prst="rect">
                      <a:avLst/>
                    </a:prstGeom>
                    <a:noFill/>
                    <a:ln>
                      <a:noFill/>
                    </a:ln>
                  </pic:spPr>
                </pic:pic>
              </a:graphicData>
            </a:graphic>
          </wp:inline>
        </w:drawing>
      </w:r>
    </w:p>
    <w:p w14:paraId="4F3FFB2F">
      <w:pPr>
        <w:pStyle w:val="33"/>
        <w:bidi w:val="0"/>
        <w:rPr>
          <w:rFonts w:hint="default"/>
          <w:lang w:val="en-US" w:eastAsia="zh-CN"/>
        </w:rPr>
      </w:pPr>
      <w:r>
        <w:t>图</w:t>
      </w:r>
      <w:r>
        <w:rPr>
          <w:rFonts w:hint="default"/>
        </w:rPr>
        <w:fldChar w:fldCharType="begin"/>
      </w:r>
      <w:r>
        <w:rPr>
          <w:rFonts w:hint="default"/>
        </w:rPr>
        <w:instrText xml:space="preserve"> STYLEREF 1 \s </w:instrText>
      </w:r>
      <w:r>
        <w:rPr>
          <w:rFonts w:hint="default"/>
        </w:rPr>
        <w:fldChar w:fldCharType="separate"/>
      </w:r>
      <w:r>
        <w:rPr>
          <w:rFonts w:hint="default"/>
        </w:rPr>
        <w:t>4</w:t>
      </w:r>
      <w:r>
        <w:rPr>
          <w:rFonts w:hint="default"/>
        </w:rPr>
        <w:fldChar w:fldCharType="end"/>
      </w:r>
      <w:r>
        <w:rPr>
          <w:rFonts w:hint="eastAsia"/>
        </w:rPr>
        <w:t>-</w:t>
      </w:r>
      <w:r>
        <w:rPr>
          <w:rFonts w:hint="default"/>
        </w:rPr>
        <w:fldChar w:fldCharType="begin"/>
      </w:r>
      <w:r>
        <w:rPr>
          <w:rFonts w:hint="default"/>
        </w:rPr>
        <w:instrText xml:space="preserve"> SEQ 图 \* ARABIC \s 1 </w:instrText>
      </w:r>
      <w:r>
        <w:rPr>
          <w:rFonts w:hint="default"/>
        </w:rPr>
        <w:fldChar w:fldCharType="separate"/>
      </w:r>
      <w:r>
        <w:rPr>
          <w:rFonts w:hint="default"/>
        </w:rPr>
        <w:t>35</w:t>
      </w:r>
      <w:r>
        <w:rPr>
          <w:rFonts w:hint="default"/>
        </w:rPr>
        <w:fldChar w:fldCharType="end"/>
      </w:r>
      <w:r>
        <w:rPr>
          <w:rFonts w:hint="eastAsia"/>
          <w:lang w:val="en-US" w:eastAsia="zh-CN"/>
        </w:rPr>
        <w:t xml:space="preserve"> 特征点管理设置</w:t>
      </w:r>
    </w:p>
    <w:p w14:paraId="5DA45A46">
      <w:pPr>
        <w:bidi w:val="0"/>
        <w:rPr>
          <w:rFonts w:hint="default"/>
          <w:lang w:val="en-US" w:eastAsia="zh-CN"/>
        </w:rPr>
      </w:pPr>
      <w:r>
        <w:rPr>
          <w:rFonts w:hint="default"/>
          <w:b/>
          <w:bCs/>
          <w:lang w:val="en-US" w:eastAsia="zh-CN"/>
        </w:rPr>
        <w:t>标注工具：</w:t>
      </w:r>
      <w:r>
        <w:rPr>
          <w:rFonts w:hint="default"/>
          <w:lang w:val="en-US" w:eastAsia="zh-CN"/>
        </w:rPr>
        <w:t>支持手动标注导向箭头、人行横道线。</w:t>
      </w:r>
    </w:p>
    <w:p w14:paraId="52149D91">
      <w:pPr>
        <w:pStyle w:val="4"/>
        <w:bidi w:val="0"/>
        <w:rPr>
          <w:rStyle w:val="54"/>
          <w:rFonts w:hint="default"/>
          <w:b/>
          <w:bCs/>
          <w:lang w:val="en-US" w:eastAsia="zh-CN"/>
        </w:rPr>
      </w:pPr>
      <w:r>
        <w:rPr>
          <w:rStyle w:val="54"/>
          <w:rFonts w:hint="default"/>
          <w:b/>
          <w:bCs/>
          <w:lang w:val="en-US" w:eastAsia="zh-CN"/>
        </w:rPr>
        <w:t>优势与不足</w:t>
      </w:r>
    </w:p>
    <w:p w14:paraId="6D4218F7">
      <w:pPr>
        <w:numPr>
          <w:ilvl w:val="0"/>
          <w:numId w:val="24"/>
        </w:numPr>
        <w:tabs>
          <w:tab w:val="left" w:pos="851"/>
        </w:tabs>
        <w:spacing w:line="360" w:lineRule="auto"/>
        <w:ind w:left="0" w:firstLine="482" w:firstLineChars="200"/>
        <w:rPr>
          <w:rFonts w:hint="default"/>
          <w:b/>
          <w:bCs/>
          <w:lang w:val="en-US" w:eastAsia="zh-CN"/>
        </w:rPr>
      </w:pPr>
      <w:r>
        <w:rPr>
          <w:rFonts w:hint="default"/>
          <w:b/>
          <w:bCs/>
          <w:lang w:val="en-US" w:eastAsia="zh-CN"/>
        </w:rPr>
        <w:t>优势</w:t>
      </w:r>
    </w:p>
    <w:p w14:paraId="28FCE9FC">
      <w:pPr>
        <w:numPr>
          <w:ilvl w:val="0"/>
          <w:numId w:val="25"/>
        </w:numPr>
        <w:tabs>
          <w:tab w:val="left" w:pos="851"/>
        </w:tabs>
        <w:spacing w:line="360" w:lineRule="auto"/>
        <w:ind w:left="0" w:firstLine="480" w:firstLineChars="200"/>
        <w:rPr>
          <w:rFonts w:hint="default" w:eastAsiaTheme="minorEastAsia"/>
          <w:b w:val="0"/>
          <w:bCs/>
          <w:sz w:val="24"/>
          <w:szCs w:val="24"/>
          <w:lang w:val="en-US" w:eastAsia="zh-CN"/>
        </w:rPr>
      </w:pPr>
      <w:r>
        <w:rPr>
          <w:rFonts w:hint="eastAsia" w:eastAsiaTheme="minorEastAsia"/>
          <w:b w:val="0"/>
          <w:bCs/>
          <w:sz w:val="24"/>
          <w:szCs w:val="24"/>
          <w:lang w:val="en-US" w:eastAsia="zh-CN"/>
        </w:rPr>
        <w:t>立面设计中，路脊线自动获取纵断面高程，避免数据管理混乱；</w:t>
      </w:r>
    </w:p>
    <w:p w14:paraId="22DD1347">
      <w:pPr>
        <w:numPr>
          <w:ilvl w:val="0"/>
          <w:numId w:val="25"/>
        </w:numPr>
        <w:tabs>
          <w:tab w:val="left" w:pos="851"/>
        </w:tabs>
        <w:spacing w:line="360" w:lineRule="auto"/>
        <w:ind w:left="0" w:firstLine="480" w:firstLineChars="200"/>
        <w:rPr>
          <w:rFonts w:hint="default" w:eastAsiaTheme="minorEastAsia"/>
          <w:b w:val="0"/>
          <w:bCs/>
          <w:sz w:val="24"/>
          <w:szCs w:val="24"/>
          <w:lang w:val="en-US" w:eastAsia="zh-CN"/>
        </w:rPr>
      </w:pPr>
      <w:r>
        <w:rPr>
          <w:rFonts w:hint="eastAsia" w:eastAsiaTheme="minorEastAsia"/>
          <w:b w:val="0"/>
          <w:bCs/>
          <w:sz w:val="24"/>
          <w:szCs w:val="24"/>
          <w:lang w:val="en-US" w:eastAsia="zh-CN"/>
        </w:rPr>
        <w:t>平交设计完成后，横断面设计流程与路线专家程序的主线横断面设计流程一致；</w:t>
      </w:r>
    </w:p>
    <w:p w14:paraId="7FB39492">
      <w:pPr>
        <w:numPr>
          <w:ilvl w:val="0"/>
          <w:numId w:val="25"/>
        </w:numPr>
        <w:tabs>
          <w:tab w:val="left" w:pos="851"/>
        </w:tabs>
        <w:spacing w:line="360" w:lineRule="auto"/>
        <w:ind w:left="0" w:firstLine="480" w:firstLineChars="200"/>
        <w:rPr>
          <w:rFonts w:hint="default" w:eastAsiaTheme="minorEastAsia"/>
          <w:b w:val="0"/>
          <w:bCs/>
          <w:sz w:val="24"/>
          <w:szCs w:val="24"/>
          <w:lang w:val="en-US" w:eastAsia="zh-CN"/>
        </w:rPr>
      </w:pPr>
      <w:r>
        <w:rPr>
          <w:rFonts w:hint="eastAsia" w:eastAsiaTheme="minorEastAsia"/>
          <w:b w:val="0"/>
          <w:bCs/>
          <w:sz w:val="24"/>
          <w:szCs w:val="24"/>
          <w:lang w:val="en-US" w:eastAsia="zh-CN"/>
        </w:rPr>
        <w:t>操作界面和流程简洁明了。</w:t>
      </w:r>
    </w:p>
    <w:p w14:paraId="3A3F5163">
      <w:pPr>
        <w:numPr>
          <w:ilvl w:val="0"/>
          <w:numId w:val="24"/>
        </w:numPr>
        <w:tabs>
          <w:tab w:val="left" w:pos="851"/>
        </w:tabs>
        <w:spacing w:line="360" w:lineRule="auto"/>
        <w:ind w:left="0" w:firstLine="482" w:firstLineChars="200"/>
        <w:rPr>
          <w:rFonts w:hint="default"/>
          <w:b/>
          <w:bCs/>
          <w:lang w:val="en-US" w:eastAsia="zh-CN"/>
        </w:rPr>
      </w:pPr>
      <w:r>
        <w:rPr>
          <w:rFonts w:hint="default"/>
          <w:b/>
          <w:bCs/>
          <w:lang w:val="en-US" w:eastAsia="zh-CN"/>
        </w:rPr>
        <w:t>不足</w:t>
      </w:r>
    </w:p>
    <w:p w14:paraId="36D814AB">
      <w:pPr>
        <w:numPr>
          <w:ilvl w:val="0"/>
          <w:numId w:val="26"/>
        </w:numPr>
        <w:tabs>
          <w:tab w:val="left" w:pos="851"/>
        </w:tabs>
        <w:spacing w:line="360" w:lineRule="auto"/>
        <w:ind w:left="0" w:firstLine="480" w:firstLineChars="200"/>
        <w:rPr>
          <w:rFonts w:hint="default"/>
          <w:lang w:val="en-US" w:eastAsia="zh-CN"/>
        </w:rPr>
      </w:pPr>
      <w:r>
        <w:rPr>
          <w:rFonts w:hint="eastAsia"/>
          <w:lang w:val="en-US" w:eastAsia="zh-CN"/>
        </w:rPr>
        <w:t>支持的平交类型有限，无法满足错位十字交叉、异形交叉复杂交叉口的设计需求；</w:t>
      </w:r>
    </w:p>
    <w:p w14:paraId="1B04F5FB">
      <w:pPr>
        <w:numPr>
          <w:ilvl w:val="0"/>
          <w:numId w:val="26"/>
        </w:numPr>
        <w:tabs>
          <w:tab w:val="left" w:pos="851"/>
        </w:tabs>
        <w:spacing w:line="360" w:lineRule="auto"/>
        <w:ind w:left="0" w:firstLine="480" w:firstLineChars="200"/>
        <w:rPr>
          <w:rFonts w:hint="default"/>
          <w:lang w:val="en-US" w:eastAsia="zh-CN"/>
        </w:rPr>
      </w:pPr>
      <w:r>
        <w:rPr>
          <w:rFonts w:hint="default"/>
          <w:lang w:val="en-US" w:eastAsia="zh-CN"/>
        </w:rPr>
        <w:t>渠化设计少</w:t>
      </w:r>
      <w:r>
        <w:rPr>
          <w:rFonts w:hint="eastAsia"/>
          <w:lang w:val="en-US" w:eastAsia="zh-CN"/>
        </w:rPr>
        <w:t>，</w:t>
      </w:r>
      <w:r>
        <w:rPr>
          <w:rFonts w:hint="default"/>
          <w:lang w:val="en-US" w:eastAsia="zh-CN"/>
        </w:rPr>
        <w:t>缺乏中央交通岛、侧分带等参数化设计</w:t>
      </w:r>
      <w:r>
        <w:rPr>
          <w:rFonts w:hint="eastAsia"/>
          <w:lang w:val="en-US" w:eastAsia="zh-CN"/>
        </w:rPr>
        <w:t>；</w:t>
      </w:r>
    </w:p>
    <w:p w14:paraId="45B78969">
      <w:pPr>
        <w:numPr>
          <w:ilvl w:val="0"/>
          <w:numId w:val="26"/>
        </w:numPr>
        <w:tabs>
          <w:tab w:val="left" w:pos="851"/>
        </w:tabs>
        <w:spacing w:line="360" w:lineRule="auto"/>
        <w:ind w:left="0" w:firstLine="480" w:firstLineChars="200"/>
      </w:pPr>
      <w:r>
        <w:rPr>
          <w:rFonts w:hint="eastAsia"/>
          <w:lang w:val="en-US" w:eastAsia="zh-CN"/>
        </w:rPr>
        <w:t>自动化程度不高，人行横道线、车道分界线等标志标线需手动处理。</w:t>
      </w:r>
    </w:p>
    <w:p w14:paraId="23D17234">
      <w:r>
        <w:rPr>
          <w:rFonts w:hint="eastAsia"/>
          <w:lang w:val="en-US" w:eastAsia="zh-CN"/>
        </w:rPr>
        <w:br w:type="page"/>
      </w:r>
    </w:p>
    <w:bookmarkEnd w:id="0"/>
    <w:p w14:paraId="138EC8B9">
      <w:pPr>
        <w:pStyle w:val="2"/>
        <w:bidi w:val="0"/>
        <w:rPr>
          <w:rFonts w:hint="default"/>
          <w:lang w:val="en-US" w:eastAsia="zh-CN"/>
        </w:rPr>
      </w:pPr>
      <w:r>
        <w:rPr>
          <w:rFonts w:hint="eastAsia"/>
          <w:lang w:val="en-US" w:eastAsia="zh-CN"/>
        </w:rPr>
        <w:t>需求内容</w:t>
      </w:r>
    </w:p>
    <w:p w14:paraId="55D105F0">
      <w:pPr>
        <w:rPr>
          <w:rFonts w:hint="default"/>
          <w:lang w:val="en-US" w:eastAsia="zh-CN"/>
        </w:rPr>
      </w:pPr>
      <w:r>
        <w:rPr>
          <w:rFonts w:hint="eastAsia"/>
          <w:lang w:val="en-US" w:eastAsia="zh-CN"/>
        </w:rPr>
        <w:t>道路与道路在同一平面相交，并有一共同构筑面的交叉成为平面交叉，简称平交。交叉点可能有1个或多个。其设计需以相交道路的平面、纵断面及路基标准横断面资料为基础，</w:t>
      </w:r>
      <w:r>
        <w:rPr>
          <w:rFonts w:hint="default"/>
          <w:lang w:val="en-US" w:eastAsia="zh-CN"/>
        </w:rPr>
        <w:t>主要解决出入交叉口的机动车、非机动车和行人的交通组织问题和交叉口的路面排水问题</w:t>
      </w:r>
      <w:r>
        <w:rPr>
          <w:rFonts w:hint="eastAsia"/>
          <w:lang w:val="en-US" w:eastAsia="zh-CN"/>
        </w:rPr>
        <w:t>。平面交叉的路线设计主要包括确定平交类型、车道布置、右转弯设计、立面设计、行人与非机动车过街设施、交通岛、路面标线、交通标志设计和工程数量计算。</w:t>
      </w:r>
    </w:p>
    <w:p w14:paraId="22796AA6">
      <w:pPr>
        <w:pStyle w:val="3"/>
        <w:bidi w:val="0"/>
        <w:rPr>
          <w:rFonts w:hint="default"/>
          <w:lang w:val="en-US" w:eastAsia="zh-CN"/>
        </w:rPr>
      </w:pPr>
      <w:r>
        <w:rPr>
          <w:rFonts w:hint="eastAsia"/>
          <w:lang w:val="en-US" w:eastAsia="zh-CN"/>
        </w:rPr>
        <w:t>平交类型</w:t>
      </w:r>
      <w:ins w:id="0" w:author="liulimin" w:date="2025-02-18T10:23:58Z">
        <w:r>
          <w:rPr>
            <w:rFonts w:hint="eastAsia"/>
            <w:lang w:val="en-US" w:eastAsia="zh-CN"/>
          </w:rPr>
          <w:t>确定</w:t>
        </w:r>
      </w:ins>
    </w:p>
    <w:p w14:paraId="0947CE91">
      <w:pPr>
        <w:bidi w:val="0"/>
        <w:rPr>
          <w:rFonts w:hint="default"/>
          <w:lang w:val="en-US" w:eastAsia="zh-CN"/>
        </w:rPr>
      </w:pPr>
      <w:r>
        <w:rPr>
          <w:rFonts w:hint="default"/>
          <w:lang w:val="en-US" w:eastAsia="zh-CN"/>
        </w:rPr>
        <w:t>根据</w:t>
      </w:r>
      <w:r>
        <w:rPr>
          <w:rFonts w:hint="eastAsia"/>
          <w:lang w:val="en-US" w:eastAsia="zh-CN"/>
        </w:rPr>
        <w:t>平面交叉相交道路的岔数、几何形状</w:t>
      </w:r>
      <w:r>
        <w:rPr>
          <w:rFonts w:hint="default"/>
          <w:lang w:val="en-US" w:eastAsia="zh-CN"/>
        </w:rPr>
        <w:t>，</w:t>
      </w:r>
      <w:del w:id="1" w:author="liulimin" w:date="2025-02-18T10:24:10Z">
        <w:r>
          <w:rPr>
            <w:rFonts w:hint="eastAsia"/>
            <w:lang w:val="en-US" w:eastAsia="zh-CN"/>
          </w:rPr>
          <w:delText>可以</w:delText>
        </w:r>
      </w:del>
      <w:r>
        <w:rPr>
          <w:rFonts w:hint="default"/>
          <w:lang w:val="en-US" w:eastAsia="zh-CN"/>
        </w:rPr>
        <w:t>将</w:t>
      </w:r>
      <w:r>
        <w:rPr>
          <w:rFonts w:hint="eastAsia"/>
          <w:lang w:val="en-US" w:eastAsia="zh-CN"/>
        </w:rPr>
        <w:t>平交类型</w:t>
      </w:r>
      <w:r>
        <w:rPr>
          <w:rFonts w:hint="default"/>
          <w:lang w:val="en-US" w:eastAsia="zh-CN"/>
        </w:rPr>
        <w:t>归纳为以下4种基本类型</w:t>
      </w:r>
      <w:r>
        <w:rPr>
          <w:rFonts w:hint="eastAsia"/>
          <w:lang w:val="en-US" w:eastAsia="zh-CN"/>
        </w:rPr>
        <w:t>。</w:t>
      </w:r>
    </w:p>
    <w:p w14:paraId="698CBEC7">
      <w:pPr>
        <w:numPr>
          <w:ilvl w:val="0"/>
          <w:numId w:val="27"/>
        </w:numPr>
        <w:tabs>
          <w:tab w:val="left" w:pos="851"/>
        </w:tabs>
        <w:spacing w:line="360" w:lineRule="auto"/>
        <w:ind w:left="0" w:firstLine="482" w:firstLineChars="200"/>
        <w:rPr>
          <w:rFonts w:hint="default" w:ascii="Times New Roman" w:hAnsi="Times New Roman" w:eastAsiaTheme="minorEastAsia"/>
          <w:b/>
          <w:sz w:val="24"/>
          <w:szCs w:val="24"/>
          <w:lang w:val="en-US" w:eastAsia="zh-CN"/>
        </w:rPr>
      </w:pPr>
      <w:r>
        <w:rPr>
          <w:rFonts w:hint="default" w:ascii="Times New Roman" w:hAnsi="Times New Roman" w:eastAsiaTheme="minorEastAsia"/>
          <w:b/>
          <w:sz w:val="24"/>
          <w:szCs w:val="24"/>
          <w:lang w:val="en-US" w:eastAsia="zh-CN"/>
        </w:rPr>
        <w:t>十字形交叉</w:t>
      </w:r>
    </w:p>
    <w:p w14:paraId="5A1020DA">
      <w:pPr>
        <w:pStyle w:val="34"/>
        <w:bidi w:val="0"/>
        <w:rPr>
          <w:rFonts w:hint="default"/>
          <w:lang w:val="en-US" w:eastAsia="zh-CN"/>
        </w:rPr>
      </w:pPr>
      <w:r>
        <w:rPr>
          <w:rFonts w:hint="eastAsia"/>
          <w:lang w:val="en-US" w:eastAsia="zh-CN"/>
        </w:rPr>
        <w:t>十字形交叉通常由两条道路正交或斜交形成。特殊情况下，同一方向的道路在交叉处小范围错位或存在斜交偏角，可能形成三条或四条道路相交的错位十字形交叉口。被交道路可能不容许左转或直行。</w:t>
      </w:r>
    </w:p>
    <w:tbl>
      <w:tblPr>
        <w:tblStyle w:val="26"/>
        <w:tblW w:w="0" w:type="auto"/>
        <w:tblInd w:w="89"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9068"/>
      </w:tblGrid>
      <w:tr w14:paraId="6245CA7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68" w:type="dxa"/>
          </w:tcPr>
          <w:p w14:paraId="19995FA2">
            <w:pPr>
              <w:pStyle w:val="34"/>
              <w:bidi w:val="0"/>
            </w:pPr>
            <w:r>
              <w:rPr>
                <w:rFonts w:hint="eastAsia"/>
                <w:lang w:val="en-US" w:eastAsia="zh-CN"/>
              </w:rPr>
              <w:t>5</w:t>
            </w:r>
            <w:r>
              <w:drawing>
                <wp:inline distT="0" distB="0" distL="114300" distR="114300">
                  <wp:extent cx="2160270" cy="1800225"/>
                  <wp:effectExtent l="0" t="0" r="1905" b="0"/>
                  <wp:docPr id="53" name="图片 1"/>
                  <wp:cNvGraphicFramePr/>
                  <a:graphic xmlns:a="http://schemas.openxmlformats.org/drawingml/2006/main">
                    <a:graphicData uri="http://schemas.openxmlformats.org/drawingml/2006/picture">
                      <pic:pic xmlns:pic="http://schemas.openxmlformats.org/drawingml/2006/picture">
                        <pic:nvPicPr>
                          <pic:cNvPr id="53" name="图片 1"/>
                          <pic:cNvPicPr/>
                        </pic:nvPicPr>
                        <pic:blipFill>
                          <a:blip r:embed="rId58"/>
                          <a:srcRect t="5241"/>
                          <a:stretch>
                            <a:fillRect/>
                          </a:stretch>
                        </pic:blipFill>
                        <pic:spPr>
                          <a:xfrm>
                            <a:off x="0" y="0"/>
                            <a:ext cx="2160270" cy="1800225"/>
                          </a:xfrm>
                          <a:prstGeom prst="rect">
                            <a:avLst/>
                          </a:prstGeom>
                          <a:noFill/>
                          <a:ln>
                            <a:noFill/>
                          </a:ln>
                        </pic:spPr>
                      </pic:pic>
                    </a:graphicData>
                  </a:graphic>
                </wp:inline>
              </w:drawing>
            </w:r>
          </w:p>
        </w:tc>
      </w:tr>
    </w:tbl>
    <w:p w14:paraId="6578A870">
      <w:pPr>
        <w:pStyle w:val="34"/>
        <w:bidi w:val="0"/>
      </w:pPr>
      <w:r>
        <w:t>图</w:t>
      </w:r>
      <w:r>
        <w:rPr>
          <w:rFonts w:hint="default"/>
        </w:rPr>
        <w:fldChar w:fldCharType="begin"/>
      </w:r>
      <w:r>
        <w:rPr>
          <w:rFonts w:hint="default"/>
        </w:rPr>
        <w:instrText xml:space="preserve"> STYLEREF 1 \s </w:instrText>
      </w:r>
      <w:r>
        <w:rPr>
          <w:rFonts w:hint="default"/>
        </w:rPr>
        <w:fldChar w:fldCharType="separate"/>
      </w:r>
      <w:r>
        <w:rPr>
          <w:rFonts w:hint="default"/>
        </w:rPr>
        <w:t>5</w:t>
      </w:r>
      <w:r>
        <w:rPr>
          <w:rFonts w:hint="default"/>
        </w:rPr>
        <w:fldChar w:fldCharType="end"/>
      </w:r>
      <w:r>
        <w:rPr>
          <w:rFonts w:hint="eastAsia"/>
        </w:rPr>
        <w:t>-</w:t>
      </w:r>
      <w:r>
        <w:rPr>
          <w:rFonts w:hint="default"/>
        </w:rPr>
        <w:fldChar w:fldCharType="begin"/>
      </w:r>
      <w:r>
        <w:rPr>
          <w:rFonts w:hint="default"/>
        </w:rPr>
        <w:instrText xml:space="preserve"> SEQ 图 \* ARABIC \s 1 </w:instrText>
      </w:r>
      <w:r>
        <w:rPr>
          <w:rFonts w:hint="default"/>
        </w:rPr>
        <w:fldChar w:fldCharType="separate"/>
      </w:r>
      <w:r>
        <w:rPr>
          <w:rFonts w:hint="default"/>
        </w:rPr>
        <w:t>1</w:t>
      </w:r>
      <w:r>
        <w:rPr>
          <w:rFonts w:hint="default"/>
        </w:rPr>
        <w:fldChar w:fldCharType="end"/>
      </w:r>
      <w:r>
        <w:rPr>
          <w:rFonts w:hint="eastAsia"/>
          <w:lang w:val="en-US" w:eastAsia="zh-CN"/>
        </w:rPr>
        <w:t xml:space="preserve"> 十字形交叉</w:t>
      </w:r>
    </w:p>
    <w:tbl>
      <w:tblPr>
        <w:tblStyle w:val="2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643"/>
        <w:gridCol w:w="4644"/>
      </w:tblGrid>
      <w:tr w14:paraId="4C92875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3" w:type="dxa"/>
          </w:tcPr>
          <w:p w14:paraId="489E9AB9">
            <w:pPr>
              <w:pStyle w:val="34"/>
              <w:bidi w:val="0"/>
            </w:pPr>
            <w:r>
              <w:drawing>
                <wp:inline distT="0" distB="0" distL="114300" distR="114300">
                  <wp:extent cx="2160270" cy="1800225"/>
                  <wp:effectExtent l="0" t="0" r="1905" b="0"/>
                  <wp:docPr id="65" name="图片 5"/>
                  <wp:cNvGraphicFramePr/>
                  <a:graphic xmlns:a="http://schemas.openxmlformats.org/drawingml/2006/main">
                    <a:graphicData uri="http://schemas.openxmlformats.org/drawingml/2006/picture">
                      <pic:pic xmlns:pic="http://schemas.openxmlformats.org/drawingml/2006/picture">
                        <pic:nvPicPr>
                          <pic:cNvPr id="65" name="图片 5"/>
                          <pic:cNvPicPr/>
                        </pic:nvPicPr>
                        <pic:blipFill>
                          <a:blip r:embed="rId59"/>
                          <a:stretch>
                            <a:fillRect/>
                          </a:stretch>
                        </pic:blipFill>
                        <pic:spPr>
                          <a:xfrm>
                            <a:off x="0" y="0"/>
                            <a:ext cx="2160270" cy="1800225"/>
                          </a:xfrm>
                          <a:prstGeom prst="rect">
                            <a:avLst/>
                          </a:prstGeom>
                          <a:noFill/>
                          <a:ln>
                            <a:noFill/>
                          </a:ln>
                        </pic:spPr>
                      </pic:pic>
                    </a:graphicData>
                  </a:graphic>
                </wp:inline>
              </w:drawing>
            </w:r>
          </w:p>
        </w:tc>
        <w:tc>
          <w:tcPr>
            <w:tcW w:w="4644" w:type="dxa"/>
          </w:tcPr>
          <w:p w14:paraId="1D3AFF10">
            <w:pPr>
              <w:pStyle w:val="34"/>
              <w:bidi w:val="0"/>
            </w:pPr>
            <w:r>
              <w:drawing>
                <wp:inline distT="0" distB="0" distL="114300" distR="114300">
                  <wp:extent cx="2160270" cy="1800225"/>
                  <wp:effectExtent l="0" t="0" r="1905" b="0"/>
                  <wp:docPr id="61" name="图片 2"/>
                  <wp:cNvGraphicFramePr/>
                  <a:graphic xmlns:a="http://schemas.openxmlformats.org/drawingml/2006/main">
                    <a:graphicData uri="http://schemas.openxmlformats.org/drawingml/2006/picture">
                      <pic:pic xmlns:pic="http://schemas.openxmlformats.org/drawingml/2006/picture">
                        <pic:nvPicPr>
                          <pic:cNvPr id="61" name="图片 2"/>
                          <pic:cNvPicPr/>
                        </pic:nvPicPr>
                        <pic:blipFill>
                          <a:blip r:embed="rId60">
                            <a:lum bright="12000"/>
                          </a:blip>
                          <a:stretch>
                            <a:fillRect/>
                          </a:stretch>
                        </pic:blipFill>
                        <pic:spPr>
                          <a:xfrm>
                            <a:off x="0" y="0"/>
                            <a:ext cx="2160270" cy="1800225"/>
                          </a:xfrm>
                          <a:prstGeom prst="rect">
                            <a:avLst/>
                          </a:prstGeom>
                          <a:noFill/>
                          <a:ln>
                            <a:noFill/>
                          </a:ln>
                        </pic:spPr>
                      </pic:pic>
                    </a:graphicData>
                  </a:graphic>
                </wp:inline>
              </w:drawing>
            </w:r>
          </w:p>
        </w:tc>
      </w:tr>
    </w:tbl>
    <w:p w14:paraId="41C6C51D">
      <w:pPr>
        <w:pStyle w:val="33"/>
        <w:bidi w:val="0"/>
      </w:pPr>
      <w:r>
        <w:t>图</w:t>
      </w:r>
      <w:r>
        <w:rPr>
          <w:rFonts w:hint="default"/>
        </w:rPr>
        <w:fldChar w:fldCharType="begin"/>
      </w:r>
      <w:r>
        <w:rPr>
          <w:rFonts w:hint="default"/>
        </w:rPr>
        <w:instrText xml:space="preserve"> STYLEREF 1 \s </w:instrText>
      </w:r>
      <w:r>
        <w:rPr>
          <w:rFonts w:hint="default"/>
        </w:rPr>
        <w:fldChar w:fldCharType="separate"/>
      </w:r>
      <w:r>
        <w:rPr>
          <w:rFonts w:hint="default"/>
        </w:rPr>
        <w:t>5</w:t>
      </w:r>
      <w:r>
        <w:rPr>
          <w:rFonts w:hint="default"/>
        </w:rPr>
        <w:fldChar w:fldCharType="end"/>
      </w:r>
      <w:r>
        <w:rPr>
          <w:rFonts w:hint="eastAsia"/>
        </w:rPr>
        <w:t>-</w:t>
      </w:r>
      <w:r>
        <w:rPr>
          <w:rFonts w:hint="default"/>
        </w:rPr>
        <w:fldChar w:fldCharType="begin"/>
      </w:r>
      <w:r>
        <w:rPr>
          <w:rFonts w:hint="default"/>
        </w:rPr>
        <w:instrText xml:space="preserve"> SEQ 图 \* ARABIC \s 1 </w:instrText>
      </w:r>
      <w:r>
        <w:rPr>
          <w:rFonts w:hint="default"/>
        </w:rPr>
        <w:fldChar w:fldCharType="separate"/>
      </w:r>
      <w:r>
        <w:rPr>
          <w:rFonts w:hint="default"/>
        </w:rPr>
        <w:t>2</w:t>
      </w:r>
      <w:r>
        <w:rPr>
          <w:rFonts w:hint="default"/>
        </w:rPr>
        <w:fldChar w:fldCharType="end"/>
      </w:r>
      <w:r>
        <w:rPr>
          <w:rFonts w:hint="eastAsia"/>
          <w:lang w:val="en-US" w:eastAsia="zh-CN"/>
        </w:rPr>
        <w:t xml:space="preserve"> 错位十字形交叉</w:t>
      </w:r>
    </w:p>
    <w:p w14:paraId="703F816F">
      <w:pPr>
        <w:pStyle w:val="23"/>
        <w:keepNext w:val="0"/>
        <w:keepLines w:val="0"/>
        <w:widowControl/>
        <w:suppressLineNumbers w:val="0"/>
        <w:rPr>
          <w:highlight w:val="none"/>
        </w:rPr>
      </w:pPr>
    </w:p>
    <w:p w14:paraId="651921EC">
      <w:pPr>
        <w:pStyle w:val="23"/>
        <w:keepNext w:val="0"/>
        <w:keepLines w:val="0"/>
        <w:widowControl/>
        <w:suppressLineNumbers w:val="0"/>
        <w:rPr>
          <w:rFonts w:hint="default" w:ascii="Times New Roman" w:hAnsi="Times New Roman" w:eastAsiaTheme="minorEastAsia"/>
          <w:b/>
          <w:sz w:val="24"/>
          <w:szCs w:val="24"/>
          <w:highlight w:val="none"/>
          <w:lang w:val="en-US" w:eastAsia="zh-CN"/>
        </w:rPr>
      </w:pPr>
      <w:r>
        <w:rPr>
          <w:highlight w:val="none"/>
        </w:rPr>
        <w:t>路线规范第10章第10.1条第</w:t>
      </w:r>
      <w:r>
        <w:rPr>
          <w:rFonts w:hint="eastAsia"/>
          <w:highlight w:val="none"/>
          <w:lang w:val="en-US" w:eastAsia="zh-CN"/>
        </w:rPr>
        <w:t>1</w:t>
      </w:r>
      <w:r>
        <w:rPr>
          <w:highlight w:val="none"/>
        </w:rPr>
        <w:t>款</w:t>
      </w:r>
      <w:r>
        <w:rPr>
          <w:rFonts w:hint="eastAsia"/>
          <w:highlight w:val="none"/>
          <w:lang w:eastAsia="zh-CN"/>
        </w:rPr>
        <w:t>：“</w:t>
      </w:r>
      <w:r>
        <w:rPr>
          <w:highlight w:val="none"/>
        </w:rPr>
        <w:t>平面交叉的交角宜为直角。斜交时，其锐角应不小于70</w:t>
      </w:r>
      <w:r>
        <w:rPr>
          <w:rFonts w:hint="eastAsia"/>
          <w:highlight w:val="none"/>
          <w:lang w:val="en-US" w:eastAsia="zh-CN"/>
        </w:rPr>
        <w:t>°</w:t>
      </w:r>
      <w:r>
        <w:rPr>
          <w:highlight w:val="none"/>
        </w:rPr>
        <w:t>；受地形条件或其他特殊情况限制时，应大于45</w:t>
      </w:r>
      <w:r>
        <w:rPr>
          <w:rFonts w:hint="eastAsia"/>
          <w:highlight w:val="none"/>
          <w:lang w:val="en-US" w:eastAsia="zh-CN"/>
        </w:rPr>
        <w:t>°</w:t>
      </w:r>
      <w:r>
        <w:rPr>
          <w:rFonts w:hint="eastAsia"/>
          <w:highlight w:val="none"/>
          <w:lang w:eastAsia="zh-CN"/>
        </w:rPr>
        <w:t>”</w:t>
      </w:r>
      <w:r>
        <w:rPr>
          <w:highlight w:val="none"/>
        </w:rPr>
        <w:t>因此，</w:t>
      </w:r>
      <w:r>
        <w:rPr>
          <w:rFonts w:hint="eastAsia"/>
          <w:highlight w:val="none"/>
          <w:lang w:val="en-US" w:eastAsia="zh-CN"/>
        </w:rPr>
        <w:t>两条道路斜交形成“X”</w:t>
      </w:r>
      <w:r>
        <w:rPr>
          <w:rFonts w:hint="default"/>
          <w:highlight w:val="none"/>
          <w:lang w:val="en-US" w:eastAsia="zh-CN"/>
        </w:rPr>
        <w:t>形</w:t>
      </w:r>
      <w:r>
        <w:rPr>
          <w:rFonts w:hint="eastAsia"/>
          <w:highlight w:val="none"/>
          <w:lang w:val="en-US" w:eastAsia="zh-CN"/>
        </w:rPr>
        <w:t>，斜交角度在45°~70°之间的</w:t>
      </w:r>
      <w:r>
        <w:rPr>
          <w:rFonts w:hint="default"/>
          <w:highlight w:val="none"/>
          <w:lang w:val="en-US" w:eastAsia="zh-CN"/>
        </w:rPr>
        <w:t>交叉口</w:t>
      </w:r>
      <w:r>
        <w:rPr>
          <w:rFonts w:hint="eastAsia"/>
          <w:highlight w:val="none"/>
          <w:lang w:val="en-US" w:eastAsia="zh-CN"/>
        </w:rPr>
        <w:t>，定义为X形交叉。因为形状、设计内容与十字形交叉十分相似，因此纳入十字形交叉类型中。</w:t>
      </w:r>
    </w:p>
    <w:p w14:paraId="29A463F1">
      <w:pPr>
        <w:pStyle w:val="37"/>
        <w:tabs>
          <w:tab w:val="left" w:pos="851"/>
        </w:tabs>
        <w:spacing w:line="360" w:lineRule="auto"/>
        <w:ind w:left="0" w:firstLineChars="200"/>
      </w:pPr>
      <w:r>
        <w:drawing>
          <wp:inline distT="0" distB="0" distL="114300" distR="114300">
            <wp:extent cx="2160270" cy="1800225"/>
            <wp:effectExtent l="0" t="0" r="1905" b="0"/>
            <wp:docPr id="63" name="图片 4"/>
            <wp:cNvGraphicFramePr/>
            <a:graphic xmlns:a="http://schemas.openxmlformats.org/drawingml/2006/main">
              <a:graphicData uri="http://schemas.openxmlformats.org/drawingml/2006/picture">
                <pic:pic xmlns:pic="http://schemas.openxmlformats.org/drawingml/2006/picture">
                  <pic:nvPicPr>
                    <pic:cNvPr id="63" name="图片 4"/>
                    <pic:cNvPicPr/>
                  </pic:nvPicPr>
                  <pic:blipFill>
                    <a:blip r:embed="rId61">
                      <a:lum bright="6000"/>
                    </a:blip>
                    <a:stretch>
                      <a:fillRect/>
                    </a:stretch>
                  </pic:blipFill>
                  <pic:spPr>
                    <a:xfrm>
                      <a:off x="0" y="0"/>
                      <a:ext cx="2160270" cy="1800225"/>
                    </a:xfrm>
                    <a:prstGeom prst="rect">
                      <a:avLst/>
                    </a:prstGeom>
                    <a:noFill/>
                    <a:ln>
                      <a:noFill/>
                    </a:ln>
                  </pic:spPr>
                </pic:pic>
              </a:graphicData>
            </a:graphic>
          </wp:inline>
        </w:drawing>
      </w:r>
    </w:p>
    <w:p w14:paraId="07E3770C">
      <w:pPr>
        <w:pStyle w:val="33"/>
        <w:ind w:firstLineChars="200"/>
        <w:rPr>
          <w:rFonts w:hint="default" w:ascii="Times New Roman" w:hAnsi="Times New Roman" w:eastAsiaTheme="minorEastAsia"/>
          <w:b/>
          <w:sz w:val="24"/>
          <w:szCs w:val="24"/>
          <w:lang w:val="en-US" w:eastAsia="zh-CN"/>
        </w:rPr>
      </w:pPr>
      <w:r>
        <w:t>图</w:t>
      </w:r>
      <w:r>
        <w:rPr>
          <w:rFonts w:hint="default"/>
        </w:rPr>
        <w:fldChar w:fldCharType="begin"/>
      </w:r>
      <w:r>
        <w:rPr>
          <w:rFonts w:hint="default"/>
        </w:rPr>
        <w:instrText xml:space="preserve"> STYLEREF 1 \s </w:instrText>
      </w:r>
      <w:r>
        <w:rPr>
          <w:rFonts w:hint="default"/>
        </w:rPr>
        <w:fldChar w:fldCharType="separate"/>
      </w:r>
      <w:r>
        <w:rPr>
          <w:rFonts w:hint="default"/>
        </w:rPr>
        <w:t>5</w:t>
      </w:r>
      <w:r>
        <w:rPr>
          <w:rFonts w:hint="default"/>
        </w:rPr>
        <w:fldChar w:fldCharType="end"/>
      </w:r>
      <w:r>
        <w:rPr>
          <w:rFonts w:hint="eastAsia"/>
        </w:rPr>
        <w:t>-</w:t>
      </w:r>
      <w:r>
        <w:rPr>
          <w:rFonts w:hint="default"/>
        </w:rPr>
        <w:fldChar w:fldCharType="begin"/>
      </w:r>
      <w:r>
        <w:rPr>
          <w:rFonts w:hint="default"/>
        </w:rPr>
        <w:instrText xml:space="preserve"> SEQ 图 \* ARABIC \s 1 </w:instrText>
      </w:r>
      <w:r>
        <w:rPr>
          <w:rFonts w:hint="default"/>
        </w:rPr>
        <w:fldChar w:fldCharType="separate"/>
      </w:r>
      <w:r>
        <w:rPr>
          <w:rFonts w:hint="default"/>
        </w:rPr>
        <w:t>3</w:t>
      </w:r>
      <w:r>
        <w:rPr>
          <w:rFonts w:hint="default"/>
        </w:rPr>
        <w:fldChar w:fldCharType="end"/>
      </w:r>
      <w:r>
        <w:rPr>
          <w:rFonts w:hint="eastAsia"/>
          <w:lang w:val="en-US" w:eastAsia="zh-CN"/>
        </w:rPr>
        <w:t xml:space="preserve"> X</w:t>
      </w:r>
      <w:r>
        <w:rPr>
          <w:rFonts w:hint="default"/>
          <w:lang w:val="en-US" w:eastAsia="zh-CN"/>
        </w:rPr>
        <w:t>形交叉</w:t>
      </w:r>
    </w:p>
    <w:p w14:paraId="782D7669">
      <w:pPr>
        <w:numPr>
          <w:ilvl w:val="0"/>
          <w:numId w:val="27"/>
        </w:numPr>
        <w:tabs>
          <w:tab w:val="left" w:pos="851"/>
        </w:tabs>
        <w:spacing w:line="360" w:lineRule="auto"/>
        <w:ind w:left="0" w:firstLine="482" w:firstLineChars="200"/>
        <w:rPr>
          <w:rFonts w:hint="default" w:ascii="Times New Roman" w:hAnsi="Times New Roman" w:eastAsiaTheme="minorEastAsia"/>
          <w:b/>
          <w:sz w:val="24"/>
          <w:szCs w:val="24"/>
          <w:lang w:val="en-US" w:eastAsia="zh-CN"/>
        </w:rPr>
      </w:pPr>
      <w:r>
        <w:rPr>
          <w:rFonts w:hint="default" w:ascii="Times New Roman" w:hAnsi="Times New Roman" w:eastAsiaTheme="minorEastAsia"/>
          <w:b/>
          <w:sz w:val="24"/>
          <w:szCs w:val="24"/>
          <w:lang w:val="en-US" w:eastAsia="zh-CN"/>
        </w:rPr>
        <w:t>T形</w:t>
      </w:r>
      <w:r>
        <w:rPr>
          <w:rFonts w:hint="eastAsia" w:eastAsiaTheme="minorEastAsia"/>
          <w:b/>
          <w:sz w:val="24"/>
          <w:szCs w:val="24"/>
          <w:lang w:val="en-US" w:eastAsia="zh-CN"/>
        </w:rPr>
        <w:t>交叉</w:t>
      </w:r>
    </w:p>
    <w:p w14:paraId="6E435D8A">
      <w:pPr>
        <w:bidi w:val="0"/>
        <w:rPr>
          <w:rFonts w:hint="default"/>
          <w:lang w:val="en-US" w:eastAsia="zh-CN"/>
        </w:rPr>
      </w:pPr>
      <w:r>
        <w:rPr>
          <w:rFonts w:hint="eastAsia"/>
          <w:lang w:val="en-US" w:eastAsia="zh-CN"/>
        </w:rPr>
        <w:t>指</w:t>
      </w:r>
      <w:r>
        <w:rPr>
          <w:rFonts w:hint="default"/>
          <w:lang w:val="en-US" w:eastAsia="zh-CN"/>
        </w:rPr>
        <w:t>两条道路以垂直或斜交形式相交形成</w:t>
      </w:r>
      <w:r>
        <w:rPr>
          <w:rFonts w:hint="eastAsia"/>
          <w:lang w:val="en-US" w:eastAsia="zh-CN"/>
        </w:rPr>
        <w:t>“</w:t>
      </w:r>
      <w:r>
        <w:rPr>
          <w:rFonts w:hint="default"/>
          <w:lang w:val="en-US" w:eastAsia="zh-CN"/>
        </w:rPr>
        <w:t>T</w:t>
      </w:r>
      <w:r>
        <w:rPr>
          <w:rFonts w:hint="eastAsia"/>
          <w:lang w:val="en-US" w:eastAsia="zh-CN"/>
        </w:rPr>
        <w:t>”</w:t>
      </w:r>
      <w:r>
        <w:rPr>
          <w:rFonts w:hint="default"/>
          <w:lang w:val="en-US" w:eastAsia="zh-CN"/>
        </w:rPr>
        <w:t>形</w:t>
      </w:r>
      <w:r>
        <w:rPr>
          <w:rFonts w:hint="eastAsia"/>
          <w:lang w:val="en-US" w:eastAsia="zh-CN"/>
        </w:rPr>
        <w:t>的</w:t>
      </w:r>
      <w:r>
        <w:rPr>
          <w:rFonts w:hint="default"/>
          <w:lang w:val="en-US" w:eastAsia="zh-CN"/>
        </w:rPr>
        <w:t>交叉口。</w:t>
      </w:r>
      <w:r>
        <w:rPr>
          <w:rFonts w:hint="eastAsia"/>
          <w:lang w:val="en-US" w:eastAsia="zh-CN"/>
        </w:rPr>
        <w:t>T形交叉可能无左转。</w:t>
      </w:r>
    </w:p>
    <w:p w14:paraId="773DE8A9">
      <w:pPr>
        <w:pStyle w:val="37"/>
        <w:bidi w:val="0"/>
      </w:pPr>
      <w:r>
        <w:drawing>
          <wp:inline distT="0" distB="0" distL="114300" distR="114300">
            <wp:extent cx="1819910" cy="2312670"/>
            <wp:effectExtent l="0" t="0" r="1905" b="889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62">
                      <a:lum bright="6000"/>
                    </a:blip>
                    <a:stretch>
                      <a:fillRect/>
                    </a:stretch>
                  </pic:blipFill>
                  <pic:spPr>
                    <a:xfrm rot="5400000">
                      <a:off x="0" y="0"/>
                      <a:ext cx="1819910" cy="2312670"/>
                    </a:xfrm>
                    <a:prstGeom prst="rect">
                      <a:avLst/>
                    </a:prstGeom>
                    <a:noFill/>
                    <a:ln>
                      <a:noFill/>
                    </a:ln>
                  </pic:spPr>
                </pic:pic>
              </a:graphicData>
            </a:graphic>
          </wp:inline>
        </w:drawing>
      </w:r>
    </w:p>
    <w:p w14:paraId="2AC7FB94">
      <w:pPr>
        <w:pStyle w:val="33"/>
      </w:pPr>
      <w:r>
        <w:t>图</w:t>
      </w:r>
      <w:r>
        <w:rPr>
          <w:rFonts w:hint="default"/>
        </w:rPr>
        <w:fldChar w:fldCharType="begin"/>
      </w:r>
      <w:r>
        <w:rPr>
          <w:rFonts w:hint="default"/>
        </w:rPr>
        <w:instrText xml:space="preserve"> STYLEREF 1 \s </w:instrText>
      </w:r>
      <w:r>
        <w:rPr>
          <w:rFonts w:hint="default"/>
        </w:rPr>
        <w:fldChar w:fldCharType="separate"/>
      </w:r>
      <w:r>
        <w:rPr>
          <w:rFonts w:hint="default"/>
        </w:rPr>
        <w:t>5</w:t>
      </w:r>
      <w:r>
        <w:rPr>
          <w:rFonts w:hint="default"/>
        </w:rPr>
        <w:fldChar w:fldCharType="end"/>
      </w:r>
      <w:r>
        <w:rPr>
          <w:rFonts w:hint="eastAsia"/>
        </w:rPr>
        <w:t>-</w:t>
      </w:r>
      <w:r>
        <w:rPr>
          <w:rFonts w:hint="default"/>
        </w:rPr>
        <w:fldChar w:fldCharType="begin"/>
      </w:r>
      <w:r>
        <w:rPr>
          <w:rFonts w:hint="default"/>
        </w:rPr>
        <w:instrText xml:space="preserve"> SEQ 图 \* ARABIC \s 1 </w:instrText>
      </w:r>
      <w:r>
        <w:rPr>
          <w:rFonts w:hint="default"/>
        </w:rPr>
        <w:fldChar w:fldCharType="separate"/>
      </w:r>
      <w:r>
        <w:rPr>
          <w:rFonts w:hint="default"/>
        </w:rPr>
        <w:t>4</w:t>
      </w:r>
      <w:r>
        <w:rPr>
          <w:rFonts w:hint="default"/>
        </w:rPr>
        <w:fldChar w:fldCharType="end"/>
      </w:r>
      <w:r>
        <w:rPr>
          <w:rFonts w:hint="eastAsia"/>
          <w:lang w:val="en-US" w:eastAsia="zh-CN"/>
        </w:rPr>
        <w:t xml:space="preserve"> T</w:t>
      </w:r>
      <w:r>
        <w:rPr>
          <w:rFonts w:hint="default"/>
          <w:lang w:val="en-US" w:eastAsia="zh-CN"/>
        </w:rPr>
        <w:t>形交叉</w:t>
      </w:r>
    </w:p>
    <w:p w14:paraId="2ABC3197">
      <w:pPr>
        <w:numPr>
          <w:ilvl w:val="0"/>
          <w:numId w:val="27"/>
        </w:numPr>
        <w:tabs>
          <w:tab w:val="left" w:pos="851"/>
        </w:tabs>
        <w:spacing w:line="360" w:lineRule="auto"/>
        <w:ind w:left="0" w:firstLine="482" w:firstLineChars="200"/>
        <w:rPr>
          <w:rFonts w:hint="default" w:ascii="Times New Roman" w:hAnsi="Times New Roman" w:eastAsiaTheme="minorEastAsia"/>
          <w:b/>
          <w:sz w:val="24"/>
          <w:szCs w:val="24"/>
          <w:lang w:val="en-US" w:eastAsia="zh-CN"/>
        </w:rPr>
      </w:pPr>
      <w:r>
        <w:rPr>
          <w:rFonts w:hint="eastAsia" w:eastAsiaTheme="minorEastAsia"/>
          <w:b/>
          <w:sz w:val="24"/>
          <w:szCs w:val="24"/>
          <w:lang w:val="en-US" w:eastAsia="zh-CN"/>
        </w:rPr>
        <w:t>环形交叉</w:t>
      </w:r>
    </w:p>
    <w:p w14:paraId="51D21BAD">
      <w:pPr>
        <w:bidi w:val="0"/>
        <w:rPr>
          <w:rFonts w:hint="default"/>
          <w:lang w:val="en-US" w:eastAsia="zh-CN"/>
        </w:rPr>
      </w:pPr>
      <w:r>
        <w:rPr>
          <w:rFonts w:hint="eastAsia"/>
          <w:lang w:val="en-US" w:eastAsia="zh-CN"/>
        </w:rPr>
        <w:t>环形交叉指多条道路交会处设有中心岛的平面交叉。中心岛一般为圆形，很少情况下为椭圆形、圆角菱形和卵形。</w:t>
      </w:r>
    </w:p>
    <w:p w14:paraId="4DE5D3D6">
      <w:pPr>
        <w:pStyle w:val="37"/>
        <w:bidi w:val="0"/>
      </w:pPr>
      <w:r>
        <w:drawing>
          <wp:inline distT="0" distB="0" distL="114300" distR="114300">
            <wp:extent cx="2139950" cy="2085975"/>
            <wp:effectExtent l="0" t="0" r="3175" b="0"/>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63"/>
                    <a:srcRect l="9104" t="2635" r="9534"/>
                    <a:stretch>
                      <a:fillRect/>
                    </a:stretch>
                  </pic:blipFill>
                  <pic:spPr>
                    <a:xfrm>
                      <a:off x="0" y="0"/>
                      <a:ext cx="2139950" cy="2085975"/>
                    </a:xfrm>
                    <a:prstGeom prst="rect">
                      <a:avLst/>
                    </a:prstGeom>
                    <a:noFill/>
                    <a:ln>
                      <a:noFill/>
                    </a:ln>
                  </pic:spPr>
                </pic:pic>
              </a:graphicData>
            </a:graphic>
          </wp:inline>
        </w:drawing>
      </w:r>
    </w:p>
    <w:p w14:paraId="58758E3A">
      <w:pPr>
        <w:pStyle w:val="33"/>
        <w:rPr>
          <w:rFonts w:hint="default"/>
          <w:lang w:val="en-US" w:eastAsia="zh-CN"/>
        </w:rPr>
      </w:pPr>
      <w:r>
        <w:t>图</w:t>
      </w:r>
      <w:r>
        <w:rPr>
          <w:rFonts w:hint="default"/>
        </w:rPr>
        <w:fldChar w:fldCharType="begin"/>
      </w:r>
      <w:r>
        <w:rPr>
          <w:rFonts w:hint="default"/>
        </w:rPr>
        <w:instrText xml:space="preserve"> STYLEREF 1 \s </w:instrText>
      </w:r>
      <w:r>
        <w:rPr>
          <w:rFonts w:hint="default"/>
        </w:rPr>
        <w:fldChar w:fldCharType="separate"/>
      </w:r>
      <w:r>
        <w:rPr>
          <w:rFonts w:hint="default"/>
        </w:rPr>
        <w:t>5</w:t>
      </w:r>
      <w:r>
        <w:rPr>
          <w:rFonts w:hint="default"/>
        </w:rPr>
        <w:fldChar w:fldCharType="end"/>
      </w:r>
      <w:r>
        <w:rPr>
          <w:rFonts w:hint="eastAsia"/>
        </w:rPr>
        <w:t>-</w:t>
      </w:r>
      <w:r>
        <w:rPr>
          <w:rFonts w:hint="default"/>
        </w:rPr>
        <w:fldChar w:fldCharType="begin"/>
      </w:r>
      <w:r>
        <w:rPr>
          <w:rFonts w:hint="default"/>
        </w:rPr>
        <w:instrText xml:space="preserve"> SEQ 图 \* ARABIC \s 1 </w:instrText>
      </w:r>
      <w:r>
        <w:rPr>
          <w:rFonts w:hint="default"/>
        </w:rPr>
        <w:fldChar w:fldCharType="separate"/>
      </w:r>
      <w:r>
        <w:rPr>
          <w:rFonts w:hint="default"/>
        </w:rPr>
        <w:t>5</w:t>
      </w:r>
      <w:r>
        <w:rPr>
          <w:rFonts w:hint="default"/>
        </w:rPr>
        <w:fldChar w:fldCharType="end"/>
      </w:r>
      <w:r>
        <w:rPr>
          <w:rFonts w:hint="eastAsia"/>
          <w:lang w:val="en-US" w:eastAsia="zh-CN"/>
        </w:rPr>
        <w:t xml:space="preserve"> 环</w:t>
      </w:r>
      <w:r>
        <w:rPr>
          <w:rFonts w:hint="default"/>
          <w:lang w:val="en-US" w:eastAsia="zh-CN"/>
        </w:rPr>
        <w:t>形交叉</w:t>
      </w:r>
    </w:p>
    <w:p w14:paraId="2B60C561">
      <w:pPr>
        <w:numPr>
          <w:ilvl w:val="0"/>
          <w:numId w:val="27"/>
        </w:numPr>
        <w:tabs>
          <w:tab w:val="left" w:pos="851"/>
        </w:tabs>
        <w:spacing w:line="360" w:lineRule="auto"/>
        <w:ind w:left="0" w:firstLine="482" w:firstLineChars="200"/>
        <w:rPr>
          <w:rFonts w:hint="default" w:ascii="Times New Roman" w:hAnsi="Times New Roman" w:eastAsiaTheme="minorEastAsia"/>
          <w:b/>
          <w:sz w:val="24"/>
          <w:szCs w:val="24"/>
          <w:lang w:val="en-US" w:eastAsia="zh-CN"/>
        </w:rPr>
      </w:pPr>
      <w:r>
        <w:rPr>
          <w:rFonts w:hint="eastAsia" w:eastAsiaTheme="minorEastAsia"/>
          <w:b/>
          <w:sz w:val="24"/>
          <w:szCs w:val="24"/>
          <w:lang w:val="en-US" w:eastAsia="zh-CN"/>
        </w:rPr>
        <w:t>异</w:t>
      </w:r>
      <w:r>
        <w:rPr>
          <w:rFonts w:hint="default" w:ascii="Times New Roman" w:hAnsi="Times New Roman" w:eastAsiaTheme="minorEastAsia"/>
          <w:b/>
          <w:sz w:val="24"/>
          <w:szCs w:val="24"/>
          <w:lang w:val="en-US" w:eastAsia="zh-CN"/>
        </w:rPr>
        <w:t>形</w:t>
      </w:r>
      <w:r>
        <w:rPr>
          <w:rFonts w:hint="eastAsia" w:eastAsiaTheme="minorEastAsia"/>
          <w:b/>
          <w:sz w:val="24"/>
          <w:szCs w:val="24"/>
          <w:lang w:val="en-US" w:eastAsia="zh-CN"/>
        </w:rPr>
        <w:t>交叉</w:t>
      </w:r>
    </w:p>
    <w:p w14:paraId="253CDB65">
      <w:pPr>
        <w:bidi w:val="0"/>
        <w:rPr>
          <w:rFonts w:hint="eastAsia"/>
          <w:lang w:val="en-US" w:eastAsia="zh-CN"/>
        </w:rPr>
      </w:pPr>
      <w:r>
        <w:rPr>
          <w:rFonts w:hint="eastAsia"/>
          <w:lang w:val="en-US" w:eastAsia="zh-CN"/>
        </w:rPr>
        <w:t>按教科书和文献的一般分类方式，无异形交叉的说法。为便于软件开发，将不属于十字形交叉/X形交叉、T形交叉和环形交叉的其他平面交叉统一归纳为异形交叉。</w:t>
      </w:r>
    </w:p>
    <w:p w14:paraId="3884ABC0">
      <w:pPr>
        <w:numPr>
          <w:ilvl w:val="0"/>
          <w:numId w:val="28"/>
        </w:numPr>
        <w:tabs>
          <w:tab w:val="left" w:pos="851"/>
        </w:tabs>
        <w:spacing w:line="360" w:lineRule="auto"/>
        <w:ind w:left="0" w:firstLine="480" w:firstLineChars="200"/>
        <w:rPr>
          <w:rFonts w:hint="default" w:eastAsiaTheme="minorEastAsia"/>
          <w:b w:val="0"/>
          <w:bCs/>
          <w:sz w:val="24"/>
          <w:szCs w:val="24"/>
          <w:lang w:val="en-US" w:eastAsia="zh-CN"/>
        </w:rPr>
      </w:pPr>
      <w:r>
        <w:rPr>
          <w:rFonts w:hint="eastAsia" w:eastAsiaTheme="minorEastAsia"/>
          <w:b w:val="0"/>
          <w:bCs/>
          <w:sz w:val="24"/>
          <w:szCs w:val="24"/>
          <w:lang w:val="en-US" w:eastAsia="zh-CN"/>
        </w:rPr>
        <w:t>Y形交叉</w:t>
      </w:r>
    </w:p>
    <w:p w14:paraId="3D840ADE">
      <w:pPr>
        <w:bidi w:val="0"/>
        <w:rPr>
          <w:rFonts w:hint="default" w:eastAsiaTheme="minorEastAsia"/>
          <w:b w:val="0"/>
          <w:bCs/>
          <w:sz w:val="24"/>
          <w:szCs w:val="24"/>
          <w:lang w:val="en-US" w:eastAsia="zh-CN"/>
        </w:rPr>
      </w:pPr>
      <w:r>
        <w:rPr>
          <w:rFonts w:hint="eastAsia"/>
          <w:lang w:val="en-US" w:eastAsia="zh-CN"/>
        </w:rPr>
        <w:t>指三条道路交叉于一点形成“Y”形的交叉口。</w:t>
      </w:r>
    </w:p>
    <w:p w14:paraId="699FD133">
      <w:pPr>
        <w:pStyle w:val="37"/>
        <w:bidi w:val="0"/>
      </w:pPr>
      <w:r>
        <w:drawing>
          <wp:inline distT="0" distB="0" distL="114300" distR="114300">
            <wp:extent cx="2230755" cy="2173605"/>
            <wp:effectExtent l="0" t="0" r="7620" b="7620"/>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64"/>
                    <a:srcRect t="5090" r="2371" b="14533"/>
                    <a:stretch>
                      <a:fillRect/>
                    </a:stretch>
                  </pic:blipFill>
                  <pic:spPr>
                    <a:xfrm>
                      <a:off x="0" y="0"/>
                      <a:ext cx="2230755" cy="2173605"/>
                    </a:xfrm>
                    <a:prstGeom prst="rect">
                      <a:avLst/>
                    </a:prstGeom>
                    <a:noFill/>
                    <a:ln>
                      <a:noFill/>
                    </a:ln>
                  </pic:spPr>
                </pic:pic>
              </a:graphicData>
            </a:graphic>
          </wp:inline>
        </w:drawing>
      </w:r>
    </w:p>
    <w:p w14:paraId="5151B52A">
      <w:pPr>
        <w:pStyle w:val="33"/>
      </w:pPr>
      <w:r>
        <w:t>图</w:t>
      </w:r>
      <w:r>
        <w:rPr>
          <w:rFonts w:hint="default"/>
        </w:rPr>
        <w:fldChar w:fldCharType="begin"/>
      </w:r>
      <w:r>
        <w:rPr>
          <w:rFonts w:hint="default"/>
        </w:rPr>
        <w:instrText xml:space="preserve"> STYLEREF 1 \s </w:instrText>
      </w:r>
      <w:r>
        <w:rPr>
          <w:rFonts w:hint="default"/>
        </w:rPr>
        <w:fldChar w:fldCharType="separate"/>
      </w:r>
      <w:r>
        <w:rPr>
          <w:rFonts w:hint="default"/>
        </w:rPr>
        <w:t>5</w:t>
      </w:r>
      <w:r>
        <w:rPr>
          <w:rFonts w:hint="default"/>
        </w:rPr>
        <w:fldChar w:fldCharType="end"/>
      </w:r>
      <w:r>
        <w:rPr>
          <w:rFonts w:hint="eastAsia"/>
        </w:rPr>
        <w:t>-</w:t>
      </w:r>
      <w:r>
        <w:rPr>
          <w:rFonts w:hint="default"/>
        </w:rPr>
        <w:fldChar w:fldCharType="begin"/>
      </w:r>
      <w:r>
        <w:rPr>
          <w:rFonts w:hint="default"/>
        </w:rPr>
        <w:instrText xml:space="preserve"> SEQ 图 \* ARABIC \s 1 </w:instrText>
      </w:r>
      <w:r>
        <w:rPr>
          <w:rFonts w:hint="default"/>
        </w:rPr>
        <w:fldChar w:fldCharType="separate"/>
      </w:r>
      <w:r>
        <w:rPr>
          <w:rFonts w:hint="default"/>
        </w:rPr>
        <w:t>6</w:t>
      </w:r>
      <w:r>
        <w:rPr>
          <w:rFonts w:hint="default"/>
        </w:rPr>
        <w:fldChar w:fldCharType="end"/>
      </w:r>
      <w:r>
        <w:rPr>
          <w:rFonts w:hint="eastAsia"/>
          <w:lang w:val="en-US" w:eastAsia="zh-CN"/>
        </w:rPr>
        <w:t xml:space="preserve"> Y</w:t>
      </w:r>
      <w:r>
        <w:rPr>
          <w:rFonts w:hint="default"/>
          <w:lang w:val="en-US" w:eastAsia="zh-CN"/>
        </w:rPr>
        <w:t>形交叉</w:t>
      </w:r>
    </w:p>
    <w:p w14:paraId="29AF762B">
      <w:pPr>
        <w:numPr>
          <w:ilvl w:val="0"/>
          <w:numId w:val="28"/>
        </w:numPr>
        <w:tabs>
          <w:tab w:val="left" w:pos="851"/>
        </w:tabs>
        <w:spacing w:line="360" w:lineRule="auto"/>
        <w:ind w:left="0" w:firstLine="480" w:firstLineChars="200"/>
        <w:rPr>
          <w:rFonts w:hint="default"/>
          <w:lang w:val="en-US" w:eastAsia="zh-CN"/>
        </w:rPr>
      </w:pPr>
      <w:r>
        <w:rPr>
          <w:rFonts w:hint="eastAsia" w:eastAsiaTheme="minorEastAsia"/>
          <w:b w:val="0"/>
          <w:bCs/>
          <w:sz w:val="24"/>
          <w:szCs w:val="24"/>
          <w:lang w:val="en-US" w:eastAsia="zh-CN"/>
        </w:rPr>
        <w:t>T形错位交叉</w:t>
      </w:r>
    </w:p>
    <w:p w14:paraId="298A2BF6">
      <w:pPr>
        <w:pStyle w:val="34"/>
        <w:bidi w:val="0"/>
        <w:rPr>
          <w:rFonts w:hint="default"/>
          <w:lang w:val="en-US" w:eastAsia="zh-CN"/>
        </w:rPr>
      </w:pPr>
      <w:r>
        <w:rPr>
          <w:rFonts w:hint="eastAsia"/>
          <w:lang w:val="en-US" w:eastAsia="zh-CN"/>
        </w:rPr>
        <w:t>T形错位交叉由三条道路交汇形成，道路中心线未交于同一节点，错位形成相邻的两个T形交叉口。T形错位交叉包括T形在同侧和异侧两种方式。</w:t>
      </w:r>
    </w:p>
    <w:tbl>
      <w:tblPr>
        <w:tblStyle w:val="2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643"/>
        <w:gridCol w:w="4644"/>
      </w:tblGrid>
      <w:tr w14:paraId="50F662C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75" w:hRule="atLeast"/>
        </w:trPr>
        <w:tc>
          <w:tcPr>
            <w:tcW w:w="4643" w:type="dxa"/>
          </w:tcPr>
          <w:p w14:paraId="3E0987C5">
            <w:pPr>
              <w:pStyle w:val="34"/>
              <w:bidi w:val="0"/>
            </w:pPr>
            <w:r>
              <w:drawing>
                <wp:inline distT="0" distB="0" distL="114300" distR="114300">
                  <wp:extent cx="2205990" cy="1803400"/>
                  <wp:effectExtent l="0" t="0" r="3810" b="6350"/>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65"/>
                          <a:stretch>
                            <a:fillRect/>
                          </a:stretch>
                        </pic:blipFill>
                        <pic:spPr>
                          <a:xfrm>
                            <a:off x="0" y="0"/>
                            <a:ext cx="2205990" cy="1803400"/>
                          </a:xfrm>
                          <a:prstGeom prst="rect">
                            <a:avLst/>
                          </a:prstGeom>
                          <a:noFill/>
                          <a:ln>
                            <a:noFill/>
                          </a:ln>
                        </pic:spPr>
                      </pic:pic>
                    </a:graphicData>
                  </a:graphic>
                </wp:inline>
              </w:drawing>
            </w:r>
          </w:p>
        </w:tc>
        <w:tc>
          <w:tcPr>
            <w:tcW w:w="4644" w:type="dxa"/>
          </w:tcPr>
          <w:p w14:paraId="3DC8E426">
            <w:pPr>
              <w:pStyle w:val="34"/>
              <w:bidi w:val="0"/>
            </w:pPr>
            <w:r>
              <w:drawing>
                <wp:inline distT="0" distB="0" distL="114300" distR="114300">
                  <wp:extent cx="2160270" cy="1800225"/>
                  <wp:effectExtent l="0" t="0" r="1905" b="0"/>
                  <wp:docPr id="70" name="图片 6"/>
                  <wp:cNvGraphicFramePr/>
                  <a:graphic xmlns:a="http://schemas.openxmlformats.org/drawingml/2006/main">
                    <a:graphicData uri="http://schemas.openxmlformats.org/drawingml/2006/picture">
                      <pic:pic xmlns:pic="http://schemas.openxmlformats.org/drawingml/2006/picture">
                        <pic:nvPicPr>
                          <pic:cNvPr id="70" name="图片 6"/>
                          <pic:cNvPicPr/>
                        </pic:nvPicPr>
                        <pic:blipFill>
                          <a:blip r:embed="rId66"/>
                          <a:srcRect t="8436" r="21968" b="8737"/>
                          <a:stretch>
                            <a:fillRect/>
                          </a:stretch>
                        </pic:blipFill>
                        <pic:spPr>
                          <a:xfrm>
                            <a:off x="0" y="0"/>
                            <a:ext cx="2160270" cy="1800225"/>
                          </a:xfrm>
                          <a:prstGeom prst="rect">
                            <a:avLst/>
                          </a:prstGeom>
                          <a:noFill/>
                          <a:ln>
                            <a:noFill/>
                          </a:ln>
                        </pic:spPr>
                      </pic:pic>
                    </a:graphicData>
                  </a:graphic>
                </wp:inline>
              </w:drawing>
            </w:r>
          </w:p>
        </w:tc>
      </w:tr>
      <w:tr w14:paraId="73399E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3" w:type="dxa"/>
          </w:tcPr>
          <w:p w14:paraId="73681A18">
            <w:pPr>
              <w:pStyle w:val="34"/>
              <w:bidi w:val="0"/>
              <w:rPr>
                <w:rFonts w:hint="default"/>
                <w:lang w:val="en-US"/>
              </w:rPr>
            </w:pPr>
            <w:r>
              <w:t>图</w:t>
            </w:r>
            <w:r>
              <w:rPr>
                <w:rFonts w:hint="default"/>
              </w:rPr>
              <w:fldChar w:fldCharType="begin"/>
            </w:r>
            <w:r>
              <w:rPr>
                <w:rFonts w:hint="default"/>
              </w:rPr>
              <w:instrText xml:space="preserve"> STYLEREF 1 \s </w:instrText>
            </w:r>
            <w:r>
              <w:rPr>
                <w:rFonts w:hint="default"/>
              </w:rPr>
              <w:fldChar w:fldCharType="separate"/>
            </w:r>
            <w:r>
              <w:rPr>
                <w:rFonts w:hint="default"/>
              </w:rPr>
              <w:t>5</w:t>
            </w:r>
            <w:r>
              <w:rPr>
                <w:rFonts w:hint="default"/>
              </w:rPr>
              <w:fldChar w:fldCharType="end"/>
            </w:r>
            <w:r>
              <w:rPr>
                <w:rFonts w:hint="eastAsia"/>
              </w:rPr>
              <w:t>-</w:t>
            </w:r>
            <w:r>
              <w:rPr>
                <w:rFonts w:hint="default"/>
              </w:rPr>
              <w:fldChar w:fldCharType="begin"/>
            </w:r>
            <w:r>
              <w:rPr>
                <w:rFonts w:hint="default"/>
              </w:rPr>
              <w:instrText xml:space="preserve"> SEQ 图 \* ARABIC \s 1 </w:instrText>
            </w:r>
            <w:r>
              <w:rPr>
                <w:rFonts w:hint="default"/>
              </w:rPr>
              <w:fldChar w:fldCharType="separate"/>
            </w:r>
            <w:r>
              <w:rPr>
                <w:rFonts w:hint="default"/>
              </w:rPr>
              <w:t>7</w:t>
            </w:r>
            <w:r>
              <w:rPr>
                <w:rFonts w:hint="default"/>
              </w:rPr>
              <w:fldChar w:fldCharType="end"/>
            </w:r>
            <w:r>
              <w:rPr>
                <w:rFonts w:hint="eastAsia"/>
                <w:lang w:val="en-US" w:eastAsia="zh-CN"/>
              </w:rPr>
              <w:t xml:space="preserve"> 同侧错位T形交叉</w:t>
            </w:r>
          </w:p>
        </w:tc>
        <w:tc>
          <w:tcPr>
            <w:tcW w:w="4644" w:type="dxa"/>
          </w:tcPr>
          <w:p w14:paraId="51057F80">
            <w:pPr>
              <w:pStyle w:val="34"/>
              <w:bidi w:val="0"/>
            </w:pPr>
            <w:r>
              <w:t>图</w:t>
            </w:r>
            <w:r>
              <w:rPr>
                <w:rFonts w:hint="default"/>
              </w:rPr>
              <w:fldChar w:fldCharType="begin"/>
            </w:r>
            <w:r>
              <w:rPr>
                <w:rFonts w:hint="default"/>
              </w:rPr>
              <w:instrText xml:space="preserve"> STYLEREF 1 \s </w:instrText>
            </w:r>
            <w:r>
              <w:rPr>
                <w:rFonts w:hint="default"/>
              </w:rPr>
              <w:fldChar w:fldCharType="separate"/>
            </w:r>
            <w:r>
              <w:rPr>
                <w:rFonts w:hint="default"/>
              </w:rPr>
              <w:t>5</w:t>
            </w:r>
            <w:r>
              <w:rPr>
                <w:rFonts w:hint="default"/>
              </w:rPr>
              <w:fldChar w:fldCharType="end"/>
            </w:r>
            <w:r>
              <w:rPr>
                <w:rFonts w:hint="eastAsia"/>
              </w:rPr>
              <w:t>-</w:t>
            </w:r>
            <w:r>
              <w:rPr>
                <w:rFonts w:hint="default"/>
              </w:rPr>
              <w:fldChar w:fldCharType="begin"/>
            </w:r>
            <w:r>
              <w:rPr>
                <w:rFonts w:hint="default"/>
              </w:rPr>
              <w:instrText xml:space="preserve"> SEQ 图 \* ARABIC \s 1 </w:instrText>
            </w:r>
            <w:r>
              <w:rPr>
                <w:rFonts w:hint="default"/>
              </w:rPr>
              <w:fldChar w:fldCharType="separate"/>
            </w:r>
            <w:r>
              <w:rPr>
                <w:rFonts w:hint="default"/>
              </w:rPr>
              <w:t>8</w:t>
            </w:r>
            <w:r>
              <w:rPr>
                <w:rFonts w:hint="default"/>
              </w:rPr>
              <w:fldChar w:fldCharType="end"/>
            </w:r>
            <w:r>
              <w:rPr>
                <w:rFonts w:hint="eastAsia"/>
                <w:lang w:val="en-US" w:eastAsia="zh-CN"/>
              </w:rPr>
              <w:t xml:space="preserve"> 异侧错位T形交叉</w:t>
            </w:r>
          </w:p>
        </w:tc>
      </w:tr>
    </w:tbl>
    <w:p w14:paraId="4DF175CA">
      <w:pPr>
        <w:numPr>
          <w:ilvl w:val="0"/>
          <w:numId w:val="28"/>
        </w:numPr>
        <w:tabs>
          <w:tab w:val="left" w:pos="851"/>
        </w:tabs>
        <w:spacing w:line="360" w:lineRule="auto"/>
        <w:ind w:left="0" w:firstLine="480" w:firstLineChars="200"/>
        <w:rPr>
          <w:rFonts w:hint="default"/>
          <w:lang w:val="en-US" w:eastAsia="zh-CN"/>
        </w:rPr>
      </w:pPr>
      <w:r>
        <w:rPr>
          <w:rFonts w:hint="eastAsia" w:eastAsiaTheme="minorEastAsia"/>
          <w:b w:val="0"/>
          <w:bCs/>
          <w:sz w:val="24"/>
          <w:szCs w:val="24"/>
          <w:lang w:val="en-US" w:eastAsia="zh-CN"/>
        </w:rPr>
        <w:t>其他</w:t>
      </w:r>
    </w:p>
    <w:p w14:paraId="12E27E21">
      <w:pPr>
        <w:pStyle w:val="34"/>
        <w:bidi w:val="0"/>
        <w:rPr>
          <w:rFonts w:hint="eastAsia"/>
          <w:lang w:val="en-US" w:eastAsia="zh-CN"/>
        </w:rPr>
      </w:pPr>
      <w:r>
        <w:rPr>
          <w:rFonts w:hint="eastAsia"/>
          <w:lang w:val="en-US" w:eastAsia="zh-CN"/>
        </w:rPr>
        <w:t>3条道路及以上的交叉道路，可能交于一个点，也可能有多个交叉点。</w:t>
      </w:r>
    </w:p>
    <w:tbl>
      <w:tblPr>
        <w:tblStyle w:val="2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643"/>
        <w:gridCol w:w="4644"/>
      </w:tblGrid>
      <w:tr w14:paraId="5827EE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3" w:type="dxa"/>
          </w:tcPr>
          <w:p w14:paraId="6C190863">
            <w:pPr>
              <w:pStyle w:val="34"/>
              <w:bidi w:val="0"/>
            </w:pPr>
            <w:r>
              <w:drawing>
                <wp:inline distT="0" distB="0" distL="114300" distR="114300">
                  <wp:extent cx="2254250" cy="1812925"/>
                  <wp:effectExtent l="0" t="0" r="3175" b="635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67">
                            <a:lum bright="12000"/>
                          </a:blip>
                          <a:srcRect b="14187"/>
                          <a:stretch>
                            <a:fillRect/>
                          </a:stretch>
                        </pic:blipFill>
                        <pic:spPr>
                          <a:xfrm>
                            <a:off x="0" y="0"/>
                            <a:ext cx="2254250" cy="1812925"/>
                          </a:xfrm>
                          <a:prstGeom prst="rect">
                            <a:avLst/>
                          </a:prstGeom>
                          <a:noFill/>
                          <a:ln>
                            <a:noFill/>
                          </a:ln>
                        </pic:spPr>
                      </pic:pic>
                    </a:graphicData>
                  </a:graphic>
                </wp:inline>
              </w:drawing>
            </w:r>
          </w:p>
        </w:tc>
        <w:tc>
          <w:tcPr>
            <w:tcW w:w="4644" w:type="dxa"/>
          </w:tcPr>
          <w:p w14:paraId="252345F0">
            <w:pPr>
              <w:pStyle w:val="34"/>
              <w:bidi w:val="0"/>
            </w:pPr>
            <w:r>
              <w:drawing>
                <wp:inline distT="0" distB="0" distL="114300" distR="114300">
                  <wp:extent cx="1991360" cy="1831340"/>
                  <wp:effectExtent l="0" t="0" r="8890" b="6985"/>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pic:cNvPicPr>
                            <a:picLocks noChangeAspect="1"/>
                          </pic:cNvPicPr>
                        </pic:nvPicPr>
                        <pic:blipFill>
                          <a:blip r:embed="rId68"/>
                          <a:stretch>
                            <a:fillRect/>
                          </a:stretch>
                        </pic:blipFill>
                        <pic:spPr>
                          <a:xfrm>
                            <a:off x="0" y="0"/>
                            <a:ext cx="1991360" cy="1831340"/>
                          </a:xfrm>
                          <a:prstGeom prst="rect">
                            <a:avLst/>
                          </a:prstGeom>
                          <a:noFill/>
                          <a:ln>
                            <a:noFill/>
                          </a:ln>
                        </pic:spPr>
                      </pic:pic>
                    </a:graphicData>
                  </a:graphic>
                </wp:inline>
              </w:drawing>
            </w:r>
          </w:p>
        </w:tc>
      </w:tr>
      <w:tr w14:paraId="0BB71C6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287" w:type="dxa"/>
            <w:gridSpan w:val="2"/>
          </w:tcPr>
          <w:p w14:paraId="02C72202">
            <w:pPr>
              <w:pStyle w:val="34"/>
              <w:bidi w:val="0"/>
            </w:pPr>
            <w:r>
              <w:t>图</w:t>
            </w:r>
            <w:r>
              <w:rPr>
                <w:rFonts w:hint="default"/>
              </w:rPr>
              <w:fldChar w:fldCharType="begin"/>
            </w:r>
            <w:r>
              <w:rPr>
                <w:rFonts w:hint="default"/>
              </w:rPr>
              <w:instrText xml:space="preserve"> STYLEREF 1 \s </w:instrText>
            </w:r>
            <w:r>
              <w:rPr>
                <w:rFonts w:hint="default"/>
              </w:rPr>
              <w:fldChar w:fldCharType="separate"/>
            </w:r>
            <w:r>
              <w:rPr>
                <w:rFonts w:hint="default"/>
              </w:rPr>
              <w:t>5</w:t>
            </w:r>
            <w:r>
              <w:rPr>
                <w:rFonts w:hint="default"/>
              </w:rPr>
              <w:fldChar w:fldCharType="end"/>
            </w:r>
            <w:r>
              <w:rPr>
                <w:rFonts w:hint="eastAsia"/>
              </w:rPr>
              <w:t>-</w:t>
            </w:r>
            <w:r>
              <w:rPr>
                <w:rFonts w:hint="default"/>
              </w:rPr>
              <w:fldChar w:fldCharType="begin"/>
            </w:r>
            <w:r>
              <w:rPr>
                <w:rFonts w:hint="default"/>
              </w:rPr>
              <w:instrText xml:space="preserve"> SEQ 图 \* ARABIC \s 1 </w:instrText>
            </w:r>
            <w:r>
              <w:rPr>
                <w:rFonts w:hint="default"/>
              </w:rPr>
              <w:fldChar w:fldCharType="separate"/>
            </w:r>
            <w:r>
              <w:rPr>
                <w:rFonts w:hint="default"/>
              </w:rPr>
              <w:t>9</w:t>
            </w:r>
            <w:r>
              <w:rPr>
                <w:rFonts w:hint="default"/>
              </w:rPr>
              <w:fldChar w:fldCharType="end"/>
            </w:r>
            <w:r>
              <w:rPr>
                <w:rFonts w:hint="eastAsia"/>
                <w:lang w:val="en-US" w:eastAsia="zh-CN"/>
              </w:rPr>
              <w:t xml:space="preserve"> 一个交点的异形交叉</w:t>
            </w:r>
          </w:p>
        </w:tc>
      </w:tr>
      <w:tr w14:paraId="00E0280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287" w:type="dxa"/>
            <w:gridSpan w:val="2"/>
          </w:tcPr>
          <w:p w14:paraId="2C56EE69">
            <w:pPr>
              <w:pStyle w:val="34"/>
              <w:bidi w:val="0"/>
              <w:rPr>
                <w:rFonts w:hint="eastAsia"/>
                <w:lang w:val="en-US" w:eastAsia="zh-CN"/>
              </w:rPr>
            </w:pPr>
            <w:r>
              <w:drawing>
                <wp:inline distT="0" distB="0" distL="114300" distR="114300">
                  <wp:extent cx="1996440" cy="1874520"/>
                  <wp:effectExtent l="0" t="0" r="3810" b="1905"/>
                  <wp:docPr id="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9"/>
                          <pic:cNvPicPr>
                            <a:picLocks noChangeAspect="1"/>
                          </pic:cNvPicPr>
                        </pic:nvPicPr>
                        <pic:blipFill>
                          <a:blip r:embed="rId69"/>
                          <a:stretch>
                            <a:fillRect/>
                          </a:stretch>
                        </pic:blipFill>
                        <pic:spPr>
                          <a:xfrm>
                            <a:off x="0" y="0"/>
                            <a:ext cx="1996440" cy="1874520"/>
                          </a:xfrm>
                          <a:prstGeom prst="rect">
                            <a:avLst/>
                          </a:prstGeom>
                          <a:noFill/>
                          <a:ln>
                            <a:noFill/>
                          </a:ln>
                        </pic:spPr>
                      </pic:pic>
                    </a:graphicData>
                  </a:graphic>
                </wp:inline>
              </w:drawing>
            </w:r>
          </w:p>
        </w:tc>
      </w:tr>
      <w:tr w14:paraId="13282E8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287" w:type="dxa"/>
            <w:gridSpan w:val="2"/>
          </w:tcPr>
          <w:p w14:paraId="15805391">
            <w:pPr>
              <w:pStyle w:val="34"/>
              <w:bidi w:val="0"/>
              <w:rPr>
                <w:rFonts w:hint="eastAsia"/>
                <w:lang w:val="en-US" w:eastAsia="zh-CN"/>
              </w:rPr>
            </w:pPr>
            <w:r>
              <w:t>图</w:t>
            </w:r>
            <w:r>
              <w:rPr>
                <w:rFonts w:hint="default"/>
              </w:rPr>
              <w:fldChar w:fldCharType="begin"/>
            </w:r>
            <w:r>
              <w:rPr>
                <w:rFonts w:hint="default"/>
              </w:rPr>
              <w:instrText xml:space="preserve"> STYLEREF 1 \s </w:instrText>
            </w:r>
            <w:r>
              <w:rPr>
                <w:rFonts w:hint="default"/>
              </w:rPr>
              <w:fldChar w:fldCharType="separate"/>
            </w:r>
            <w:r>
              <w:rPr>
                <w:rFonts w:hint="default"/>
              </w:rPr>
              <w:t>5</w:t>
            </w:r>
            <w:r>
              <w:rPr>
                <w:rFonts w:hint="default"/>
              </w:rPr>
              <w:fldChar w:fldCharType="end"/>
            </w:r>
            <w:r>
              <w:rPr>
                <w:rFonts w:hint="eastAsia"/>
              </w:rPr>
              <w:t>-</w:t>
            </w:r>
            <w:r>
              <w:rPr>
                <w:rFonts w:hint="default"/>
              </w:rPr>
              <w:fldChar w:fldCharType="begin"/>
            </w:r>
            <w:r>
              <w:rPr>
                <w:rFonts w:hint="default"/>
              </w:rPr>
              <w:instrText xml:space="preserve"> SEQ 图 \* ARABIC \s 1 </w:instrText>
            </w:r>
            <w:r>
              <w:rPr>
                <w:rFonts w:hint="default"/>
              </w:rPr>
              <w:fldChar w:fldCharType="separate"/>
            </w:r>
            <w:r>
              <w:rPr>
                <w:rFonts w:hint="default"/>
              </w:rPr>
              <w:t>10</w:t>
            </w:r>
            <w:r>
              <w:rPr>
                <w:rFonts w:hint="default"/>
              </w:rPr>
              <w:fldChar w:fldCharType="end"/>
            </w:r>
            <w:r>
              <w:rPr>
                <w:rFonts w:hint="eastAsia"/>
                <w:lang w:val="en-US" w:eastAsia="zh-CN"/>
              </w:rPr>
              <w:t xml:space="preserve"> 多个交叉点的异形交叉</w:t>
            </w:r>
          </w:p>
        </w:tc>
      </w:tr>
    </w:tbl>
    <w:p w14:paraId="1082B21D">
      <w:pPr>
        <w:pStyle w:val="3"/>
        <w:bidi w:val="0"/>
        <w:rPr>
          <w:rFonts w:hint="default"/>
          <w:lang w:val="en-US" w:eastAsia="zh-CN"/>
        </w:rPr>
      </w:pPr>
      <w:r>
        <w:rPr>
          <w:rFonts w:hint="eastAsia"/>
          <w:lang w:val="en-US" w:eastAsia="zh-CN"/>
        </w:rPr>
        <w:t>车道布置</w:t>
      </w:r>
    </w:p>
    <w:p w14:paraId="637644C5">
      <w:pPr>
        <w:bidi w:val="0"/>
        <w:rPr>
          <w:rFonts w:hint="default"/>
          <w:lang w:val="en-US" w:eastAsia="zh-CN"/>
        </w:rPr>
      </w:pPr>
      <w:r>
        <w:rPr>
          <w:rFonts w:hint="eastAsia"/>
          <w:lang w:val="en-US" w:eastAsia="zh-CN"/>
        </w:rPr>
        <w:t>确定平交交叉类型后，需要确定平面交叉口各个进出口车道的组成，各个进出口车道的组成应从中间往两侧排布进行布置，首先确定中间带宽度和中间带位置，再向两侧布置进口道和出口道车道数、</w:t>
      </w:r>
      <w:ins w:id="2" w:author="liulimin" w:date="2025-02-18T09:48:45Z">
        <w:r>
          <w:rPr>
            <w:rFonts w:hint="eastAsia"/>
            <w:lang w:val="en-US" w:eastAsia="zh-CN"/>
          </w:rPr>
          <w:t>每个</w:t>
        </w:r>
      </w:ins>
      <w:r>
        <w:rPr>
          <w:rFonts w:hint="eastAsia"/>
          <w:lang w:val="en-US" w:eastAsia="zh-CN"/>
        </w:rPr>
        <w:t>车道宽度，根据情况布置进口道和出口道两侧带。</w:t>
      </w:r>
    </w:p>
    <w:p w14:paraId="15D2BCE5">
      <w:pPr>
        <w:pStyle w:val="33"/>
      </w:pPr>
      <w:r>
        <w:drawing>
          <wp:inline distT="0" distB="0" distL="114300" distR="114300">
            <wp:extent cx="4177665" cy="1087755"/>
            <wp:effectExtent l="0" t="0" r="0" b="762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
                    <pic:cNvPicPr>
                      <a:picLocks noChangeAspect="1"/>
                    </pic:cNvPicPr>
                  </pic:nvPicPr>
                  <pic:blipFill>
                    <a:blip r:embed="rId70">
                      <a:clrChange>
                        <a:clrFrom>
                          <a:srgbClr val="FFFFFF">
                            <a:alpha val="100000"/>
                          </a:srgbClr>
                        </a:clrFrom>
                        <a:clrTo>
                          <a:srgbClr val="FFFFFF">
                            <a:alpha val="100000"/>
                            <a:alpha val="0"/>
                          </a:srgbClr>
                        </a:clrTo>
                      </a:clrChange>
                    </a:blip>
                    <a:srcRect l="1170"/>
                    <a:stretch>
                      <a:fillRect/>
                    </a:stretch>
                  </pic:blipFill>
                  <pic:spPr>
                    <a:xfrm>
                      <a:off x="0" y="0"/>
                      <a:ext cx="4177665" cy="1087755"/>
                    </a:xfrm>
                    <a:prstGeom prst="rect">
                      <a:avLst/>
                    </a:prstGeom>
                    <a:noFill/>
                    <a:ln>
                      <a:noFill/>
                    </a:ln>
                  </pic:spPr>
                </pic:pic>
              </a:graphicData>
            </a:graphic>
          </wp:inline>
        </w:drawing>
      </w:r>
    </w:p>
    <w:p w14:paraId="1C907515">
      <w:pPr>
        <w:pStyle w:val="33"/>
        <w:rPr>
          <w:rFonts w:hint="default"/>
          <w:lang w:val="en-US"/>
        </w:rPr>
      </w:pPr>
      <w:r>
        <w:rPr>
          <w:b/>
          <w:bCs/>
        </w:rPr>
        <w:t>图</w:t>
      </w:r>
      <w:r>
        <w:rPr>
          <w:rFonts w:hint="default"/>
          <w:b/>
          <w:bCs/>
        </w:rPr>
        <w:fldChar w:fldCharType="begin"/>
      </w:r>
      <w:r>
        <w:rPr>
          <w:rFonts w:hint="default"/>
          <w:b/>
          <w:bCs/>
        </w:rPr>
        <w:instrText xml:space="preserve"> STYLEREF 1 \s </w:instrText>
      </w:r>
      <w:r>
        <w:rPr>
          <w:rFonts w:hint="default"/>
          <w:b/>
          <w:bCs/>
        </w:rPr>
        <w:fldChar w:fldCharType="separate"/>
      </w:r>
      <w:r>
        <w:rPr>
          <w:rFonts w:hint="default"/>
          <w:b/>
          <w:bCs/>
        </w:rPr>
        <w:t>5</w:t>
      </w:r>
      <w:r>
        <w:rPr>
          <w:rFonts w:hint="default"/>
          <w:b/>
          <w:bCs/>
        </w:rPr>
        <w:fldChar w:fldCharType="end"/>
      </w:r>
      <w:r>
        <w:rPr>
          <w:rFonts w:hint="eastAsia"/>
          <w:b/>
          <w:bCs/>
        </w:rPr>
        <w:t>-</w:t>
      </w:r>
      <w:r>
        <w:rPr>
          <w:rFonts w:hint="default"/>
          <w:b/>
          <w:bCs/>
        </w:rPr>
        <w:fldChar w:fldCharType="begin"/>
      </w:r>
      <w:r>
        <w:rPr>
          <w:rFonts w:hint="default"/>
          <w:b/>
          <w:bCs/>
        </w:rPr>
        <w:instrText xml:space="preserve"> SEQ 图 \* ARABIC \s 1 </w:instrText>
      </w:r>
      <w:r>
        <w:rPr>
          <w:rFonts w:hint="default"/>
          <w:b/>
          <w:bCs/>
        </w:rPr>
        <w:fldChar w:fldCharType="separate"/>
      </w:r>
      <w:r>
        <w:rPr>
          <w:rFonts w:hint="default"/>
          <w:b/>
          <w:bCs/>
        </w:rPr>
        <w:t>11</w:t>
      </w:r>
      <w:r>
        <w:rPr>
          <w:rFonts w:hint="default"/>
          <w:b/>
          <w:bCs/>
        </w:rPr>
        <w:fldChar w:fldCharType="end"/>
      </w:r>
      <w:r>
        <w:rPr>
          <w:rFonts w:hint="eastAsia"/>
          <w:b/>
          <w:bCs/>
          <w:lang w:val="en-US" w:eastAsia="zh-CN"/>
        </w:rPr>
        <w:t xml:space="preserve"> 四幅路城市道路标准横断面</w:t>
      </w:r>
    </w:p>
    <w:p w14:paraId="7A1FCFA9">
      <w:pPr>
        <w:pStyle w:val="33"/>
      </w:pPr>
      <w:r>
        <w:drawing>
          <wp:inline distT="0" distB="0" distL="114300" distR="114300">
            <wp:extent cx="2976245" cy="2419350"/>
            <wp:effectExtent l="0" t="0" r="0" b="0"/>
            <wp:docPr id="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
                    <pic:cNvPicPr>
                      <a:picLocks noChangeAspect="1"/>
                    </pic:cNvPicPr>
                  </pic:nvPicPr>
                  <pic:blipFill>
                    <a:blip r:embed="rId71">
                      <a:clrChange>
                        <a:clrFrom>
                          <a:srgbClr val="FFFFFF">
                            <a:alpha val="100000"/>
                          </a:srgbClr>
                        </a:clrFrom>
                        <a:clrTo>
                          <a:srgbClr val="FFFFFF">
                            <a:alpha val="100000"/>
                            <a:alpha val="0"/>
                          </a:srgbClr>
                        </a:clrTo>
                      </a:clrChange>
                    </a:blip>
                    <a:srcRect t="4372"/>
                    <a:stretch>
                      <a:fillRect/>
                    </a:stretch>
                  </pic:blipFill>
                  <pic:spPr>
                    <a:xfrm>
                      <a:off x="0" y="0"/>
                      <a:ext cx="2976245" cy="2419350"/>
                    </a:xfrm>
                    <a:prstGeom prst="rect">
                      <a:avLst/>
                    </a:prstGeom>
                    <a:noFill/>
                    <a:ln>
                      <a:noFill/>
                    </a:ln>
                  </pic:spPr>
                </pic:pic>
              </a:graphicData>
            </a:graphic>
          </wp:inline>
        </w:drawing>
      </w:r>
    </w:p>
    <w:p w14:paraId="566F825F">
      <w:pPr>
        <w:pStyle w:val="33"/>
        <w:rPr>
          <w:rFonts w:hint="default"/>
          <w:lang w:val="en-US"/>
        </w:rPr>
      </w:pPr>
      <w:r>
        <w:rPr>
          <w:b/>
          <w:bCs/>
        </w:rPr>
        <w:t>图</w:t>
      </w:r>
      <w:r>
        <w:rPr>
          <w:rFonts w:hint="default"/>
          <w:b/>
          <w:bCs/>
        </w:rPr>
        <w:fldChar w:fldCharType="begin"/>
      </w:r>
      <w:r>
        <w:rPr>
          <w:rFonts w:hint="default"/>
          <w:b/>
          <w:bCs/>
        </w:rPr>
        <w:instrText xml:space="preserve"> STYLEREF 1 \s </w:instrText>
      </w:r>
      <w:r>
        <w:rPr>
          <w:rFonts w:hint="default"/>
          <w:b/>
          <w:bCs/>
        </w:rPr>
        <w:fldChar w:fldCharType="separate"/>
      </w:r>
      <w:r>
        <w:rPr>
          <w:rFonts w:hint="default"/>
          <w:b/>
          <w:bCs/>
        </w:rPr>
        <w:t>5</w:t>
      </w:r>
      <w:r>
        <w:rPr>
          <w:rFonts w:hint="default"/>
          <w:b/>
          <w:bCs/>
        </w:rPr>
        <w:fldChar w:fldCharType="end"/>
      </w:r>
      <w:r>
        <w:rPr>
          <w:rFonts w:hint="eastAsia"/>
          <w:b/>
          <w:bCs/>
        </w:rPr>
        <w:t>-</w:t>
      </w:r>
      <w:r>
        <w:rPr>
          <w:rFonts w:hint="default"/>
          <w:b/>
          <w:bCs/>
        </w:rPr>
        <w:fldChar w:fldCharType="begin"/>
      </w:r>
      <w:r>
        <w:rPr>
          <w:rFonts w:hint="default"/>
          <w:b/>
          <w:bCs/>
        </w:rPr>
        <w:instrText xml:space="preserve"> SEQ 图 \* ARABIC \s 1 </w:instrText>
      </w:r>
      <w:r>
        <w:rPr>
          <w:rFonts w:hint="default"/>
          <w:b/>
          <w:bCs/>
        </w:rPr>
        <w:fldChar w:fldCharType="separate"/>
      </w:r>
      <w:r>
        <w:rPr>
          <w:rFonts w:hint="default"/>
          <w:b/>
          <w:bCs/>
        </w:rPr>
        <w:t>12</w:t>
      </w:r>
      <w:r>
        <w:rPr>
          <w:rFonts w:hint="default"/>
          <w:b/>
          <w:bCs/>
        </w:rPr>
        <w:fldChar w:fldCharType="end"/>
      </w:r>
      <w:r>
        <w:rPr>
          <w:rFonts w:hint="eastAsia"/>
          <w:b/>
          <w:bCs/>
          <w:lang w:val="en-US" w:eastAsia="zh-CN"/>
        </w:rPr>
        <w:t xml:space="preserve"> 车道布置组成示意图</w:t>
      </w:r>
    </w:p>
    <w:p w14:paraId="65C4F785">
      <w:pPr>
        <w:pStyle w:val="3"/>
        <w:bidi w:val="0"/>
        <w:rPr>
          <w:rFonts w:hint="default"/>
          <w:lang w:val="en-US" w:eastAsia="zh-CN"/>
        </w:rPr>
      </w:pPr>
      <w:r>
        <w:rPr>
          <w:rFonts w:hint="eastAsia"/>
          <w:lang w:val="en-US" w:eastAsia="zh-CN"/>
        </w:rPr>
        <w:t>右转弯设计</w:t>
      </w:r>
    </w:p>
    <w:p w14:paraId="354E75B4">
      <w:pPr>
        <w:rPr>
          <w:rFonts w:hint="default"/>
          <w:lang w:val="en-US" w:eastAsia="zh-CN"/>
        </w:rPr>
      </w:pPr>
      <w:r>
        <w:rPr>
          <w:rFonts w:hint="eastAsia"/>
          <w:lang w:val="en-US" w:eastAsia="zh-CN"/>
        </w:rPr>
        <w:t>按是否展宽增加右转弯专用车道，右转弯设计可分为加辅转角和右转专用车道两种方式。</w:t>
      </w:r>
    </w:p>
    <w:p w14:paraId="28839C62">
      <w:pPr>
        <w:numPr>
          <w:ilvl w:val="0"/>
          <w:numId w:val="29"/>
        </w:numPr>
        <w:tabs>
          <w:tab w:val="left" w:pos="851"/>
        </w:tabs>
        <w:spacing w:line="360" w:lineRule="auto"/>
        <w:ind w:left="0" w:firstLine="482" w:firstLineChars="200"/>
        <w:rPr>
          <w:rFonts w:hint="default" w:ascii="Times New Roman" w:hAnsi="Times New Roman" w:eastAsiaTheme="minorEastAsia"/>
          <w:b/>
          <w:sz w:val="24"/>
          <w:szCs w:val="24"/>
          <w:lang w:val="en-US" w:eastAsia="zh-CN"/>
        </w:rPr>
      </w:pPr>
      <w:r>
        <w:rPr>
          <w:rFonts w:hint="eastAsia" w:ascii="Times New Roman" w:hAnsi="Times New Roman" w:eastAsiaTheme="minorEastAsia"/>
          <w:b/>
          <w:sz w:val="24"/>
          <w:szCs w:val="24"/>
          <w:lang w:val="en-US" w:eastAsia="zh-CN"/>
        </w:rPr>
        <w:t>加辅转角</w:t>
      </w:r>
    </w:p>
    <w:p w14:paraId="5484C88F">
      <w:pPr>
        <w:numPr>
          <w:ilvl w:val="0"/>
          <w:numId w:val="0"/>
        </w:numPr>
        <w:tabs>
          <w:tab w:val="left" w:pos="851"/>
        </w:tabs>
        <w:spacing w:line="360" w:lineRule="auto"/>
        <w:ind w:leftChars="200"/>
        <w:rPr>
          <w:rFonts w:hint="eastAsia" w:eastAsiaTheme="minorEastAsia"/>
          <w:b w:val="0"/>
          <w:bCs/>
          <w:sz w:val="24"/>
          <w:szCs w:val="24"/>
          <w:lang w:val="en-US" w:eastAsia="zh-CN"/>
        </w:rPr>
      </w:pPr>
      <w:r>
        <w:rPr>
          <w:rFonts w:hint="eastAsia" w:eastAsiaTheme="minorEastAsia"/>
          <w:b w:val="0"/>
          <w:bCs/>
          <w:sz w:val="24"/>
          <w:szCs w:val="24"/>
          <w:lang w:val="en-US" w:eastAsia="zh-CN"/>
        </w:rPr>
        <w:t>没有右转弯专用车道，直接用单圆或三心圆平顺连接各个转角。</w:t>
      </w:r>
    </w:p>
    <w:p w14:paraId="7D3EAC2F">
      <w:pPr>
        <w:numPr>
          <w:ilvl w:val="0"/>
          <w:numId w:val="30"/>
        </w:numPr>
        <w:tabs>
          <w:tab w:val="left" w:pos="851"/>
        </w:tabs>
        <w:spacing w:line="360" w:lineRule="auto"/>
        <w:ind w:left="0" w:firstLine="482" w:firstLineChars="200"/>
        <w:rPr>
          <w:rFonts w:hint="eastAsia"/>
          <w:lang w:val="en-US" w:eastAsia="zh-CN"/>
        </w:rPr>
      </w:pPr>
      <w:r>
        <w:rPr>
          <w:rFonts w:hint="eastAsia" w:ascii="Times New Roman" w:hAnsi="Times New Roman" w:eastAsiaTheme="minorEastAsia"/>
          <w:b/>
          <w:sz w:val="24"/>
          <w:szCs w:val="24"/>
          <w:lang w:val="en-US" w:eastAsia="zh-CN"/>
        </w:rPr>
        <w:t>单圆</w:t>
      </w:r>
      <w:r>
        <w:rPr>
          <w:rFonts w:hint="eastAsia" w:eastAsiaTheme="minorEastAsia"/>
          <w:b/>
          <w:sz w:val="24"/>
          <w:szCs w:val="24"/>
          <w:lang w:val="en-US" w:eastAsia="zh-CN"/>
        </w:rPr>
        <w:t>右转弯设计</w:t>
      </w:r>
    </w:p>
    <w:p w14:paraId="5E909A69">
      <w:pPr>
        <w:bidi w:val="0"/>
        <w:rPr>
          <w:rFonts w:hint="default"/>
          <w:lang w:val="en-US" w:eastAsia="zh-CN"/>
        </w:rPr>
      </w:pPr>
      <w:r>
        <w:rPr>
          <w:rFonts w:hint="eastAsia"/>
          <w:lang w:val="en-US" w:eastAsia="zh-CN"/>
        </w:rPr>
        <w:t>是指相交两条道路需衔接的机动车道/行车道、非机动车道/硬路肩、人行道/土路肩内外缘边线分别与一个圆曲线相切。首先确定机动车道/行车道内缘半径，其内缘半径一般值按照</w:t>
      </w:r>
      <w:r>
        <w:rPr>
          <w:rFonts w:hint="eastAsia"/>
          <w:lang w:val="en-US" w:eastAsia="zh-CN"/>
        </w:rPr>
        <w:fldChar w:fldCharType="begin"/>
      </w:r>
      <w:r>
        <w:rPr>
          <w:rFonts w:hint="eastAsia"/>
          <w:lang w:val="en-US" w:eastAsia="zh-CN"/>
        </w:rPr>
        <w:instrText xml:space="preserve"> REF _Ref2743 \h </w:instrText>
      </w:r>
      <w:r>
        <w:rPr>
          <w:rFonts w:hint="eastAsia"/>
          <w:lang w:val="en-US" w:eastAsia="zh-CN"/>
        </w:rPr>
        <w:fldChar w:fldCharType="separate"/>
      </w:r>
      <w:r>
        <w:rPr>
          <w:rFonts w:ascii="Times New Roman" w:hAnsi="Times New Roman" w:eastAsia="宋体" w:cs="Times New Roman"/>
          <w:color w:val="auto"/>
          <w:highlight w:val="none"/>
        </w:rPr>
        <w:t>表</w:t>
      </w:r>
      <w:r>
        <w:rPr>
          <w:rFonts w:hint="default" w:ascii="Times New Roman" w:hAnsi="Times New Roman" w:eastAsia="宋体" w:cs="Times New Roman"/>
          <w:color w:val="auto"/>
          <w:highlight w:val="none"/>
        </w:rPr>
        <w:fldChar w:fldCharType="begin"/>
      </w:r>
      <w:r>
        <w:rPr>
          <w:rFonts w:hint="default" w:ascii="Times New Roman" w:hAnsi="Times New Roman" w:eastAsia="宋体" w:cs="Times New Roman"/>
          <w:color w:val="auto"/>
          <w:highlight w:val="none"/>
        </w:rPr>
        <w:instrText xml:space="preserve"> STYLEREF 1 \s </w:instrText>
      </w:r>
      <w:r>
        <w:rPr>
          <w:rFonts w:hint="default" w:ascii="Times New Roman" w:hAnsi="Times New Roman" w:eastAsia="宋体" w:cs="Times New Roman"/>
          <w:color w:val="auto"/>
          <w:highlight w:val="none"/>
        </w:rPr>
        <w:fldChar w:fldCharType="separate"/>
      </w:r>
      <w:r>
        <w:rPr>
          <w:rFonts w:hint="default" w:ascii="Times New Roman" w:hAnsi="Times New Roman" w:eastAsia="宋体" w:cs="Times New Roman"/>
          <w:color w:val="auto"/>
          <w:highlight w:val="none"/>
        </w:rPr>
        <w:t>5</w:t>
      </w:r>
      <w:r>
        <w:rPr>
          <w:rFonts w:hint="default" w:ascii="Times New Roman" w:hAnsi="Times New Roman" w:eastAsia="宋体" w:cs="Times New Roman"/>
          <w:color w:val="auto"/>
          <w:highlight w:val="none"/>
        </w:rPr>
        <w:fldChar w:fldCharType="end"/>
      </w:r>
      <w:r>
        <w:rPr>
          <w:rFonts w:hint="eastAsia" w:ascii="Times New Roman" w:hAnsi="Times New Roman" w:eastAsia="宋体" w:cs="Times New Roman"/>
          <w:color w:val="auto"/>
          <w:highlight w:val="none"/>
          <w:lang w:eastAsia="zh-CN"/>
        </w:rPr>
        <w:t>-</w:t>
      </w:r>
      <w:r>
        <w:rPr>
          <w:rFonts w:hint="default" w:ascii="Times New Roman" w:hAnsi="Times New Roman" w:eastAsia="宋体" w:cs="Times New Roman"/>
          <w:color w:val="auto"/>
          <w:highlight w:val="none"/>
        </w:rPr>
        <w:t>1</w:t>
      </w:r>
      <w:r>
        <w:rPr>
          <w:rFonts w:hint="eastAsia"/>
          <w:lang w:val="en-US" w:eastAsia="zh-CN"/>
        </w:rPr>
        <w:fldChar w:fldCharType="end"/>
      </w:r>
      <w:r>
        <w:rPr>
          <w:rFonts w:hint="eastAsia"/>
          <w:lang w:val="en-US" w:eastAsia="zh-CN"/>
        </w:rPr>
        <w:t>和</w:t>
      </w:r>
      <w:r>
        <w:rPr>
          <w:rFonts w:hint="eastAsia"/>
          <w:lang w:val="en-US" w:eastAsia="zh-CN"/>
        </w:rPr>
        <w:fldChar w:fldCharType="begin"/>
      </w:r>
      <w:r>
        <w:rPr>
          <w:rFonts w:hint="eastAsia"/>
          <w:lang w:val="en-US" w:eastAsia="zh-CN"/>
        </w:rPr>
        <w:instrText xml:space="preserve"> REF _Ref2749 \h </w:instrText>
      </w:r>
      <w:r>
        <w:rPr>
          <w:rFonts w:hint="eastAsia"/>
          <w:lang w:val="en-US" w:eastAsia="zh-CN"/>
        </w:rPr>
        <w:fldChar w:fldCharType="separate"/>
      </w:r>
      <w:r>
        <w:rPr>
          <w:rFonts w:ascii="Times New Roman" w:hAnsi="Times New Roman" w:eastAsia="宋体" w:cs="Times New Roman"/>
          <w:color w:val="auto"/>
          <w:highlight w:val="none"/>
        </w:rPr>
        <w:t>表</w:t>
      </w:r>
      <w:r>
        <w:rPr>
          <w:rFonts w:hint="default" w:ascii="Times New Roman" w:hAnsi="Times New Roman" w:eastAsia="宋体" w:cs="Times New Roman"/>
          <w:color w:val="auto"/>
          <w:highlight w:val="none"/>
        </w:rPr>
        <w:fldChar w:fldCharType="begin"/>
      </w:r>
      <w:r>
        <w:rPr>
          <w:rFonts w:hint="default" w:ascii="Times New Roman" w:hAnsi="Times New Roman" w:eastAsia="宋体" w:cs="Times New Roman"/>
          <w:color w:val="auto"/>
          <w:highlight w:val="none"/>
        </w:rPr>
        <w:instrText xml:space="preserve"> STYLEREF 1 \s </w:instrText>
      </w:r>
      <w:r>
        <w:rPr>
          <w:rFonts w:hint="default" w:ascii="Times New Roman" w:hAnsi="Times New Roman" w:eastAsia="宋体" w:cs="Times New Roman"/>
          <w:color w:val="auto"/>
          <w:highlight w:val="none"/>
        </w:rPr>
        <w:fldChar w:fldCharType="separate"/>
      </w:r>
      <w:r>
        <w:rPr>
          <w:rFonts w:hint="default" w:ascii="Times New Roman" w:hAnsi="Times New Roman" w:eastAsia="宋体" w:cs="Times New Roman"/>
          <w:color w:val="auto"/>
          <w:highlight w:val="none"/>
        </w:rPr>
        <w:t>5</w:t>
      </w:r>
      <w:r>
        <w:rPr>
          <w:rFonts w:hint="default" w:ascii="Times New Roman" w:hAnsi="Times New Roman" w:eastAsia="宋体" w:cs="Times New Roman"/>
          <w:color w:val="auto"/>
          <w:highlight w:val="none"/>
        </w:rPr>
        <w:fldChar w:fldCharType="end"/>
      </w:r>
      <w:r>
        <w:rPr>
          <w:rFonts w:hint="eastAsia" w:ascii="Times New Roman" w:hAnsi="Times New Roman" w:eastAsia="宋体" w:cs="Times New Roman"/>
          <w:color w:val="auto"/>
          <w:highlight w:val="none"/>
          <w:lang w:eastAsia="zh-CN"/>
        </w:rPr>
        <w:t>-</w:t>
      </w:r>
      <w:r>
        <w:rPr>
          <w:rFonts w:hint="default" w:ascii="Times New Roman" w:hAnsi="Times New Roman" w:eastAsia="宋体" w:cs="Times New Roman"/>
          <w:color w:val="auto"/>
          <w:highlight w:val="none"/>
        </w:rPr>
        <w:t>2</w:t>
      </w:r>
      <w:r>
        <w:rPr>
          <w:rFonts w:hint="eastAsia"/>
          <w:lang w:val="en-US" w:eastAsia="zh-CN"/>
        </w:rPr>
        <w:fldChar w:fldCharType="end"/>
      </w:r>
      <w:r>
        <w:rPr>
          <w:rFonts w:hint="eastAsia"/>
          <w:lang w:val="en-US" w:eastAsia="zh-CN"/>
        </w:rPr>
        <w:t>（来源于路线规范和交叉口设计规程）的右转弯设计速度与右转弯半径（取括号外数值）关系进行取值。右转弯设计速度一般为该道路设计速度的50%，其余车道边缘线的相切曲线半径一般值按照转弯前车道宽度偏移计算。每条车道的内外缘半径均可修改，机动车道/行车道内缘半径实现加宽。公路平交超高也按照</w:t>
      </w:r>
      <w:r>
        <w:rPr>
          <w:rFonts w:hint="eastAsia"/>
          <w:lang w:val="en-US" w:eastAsia="zh-CN"/>
        </w:rPr>
        <w:fldChar w:fldCharType="begin"/>
      </w:r>
      <w:r>
        <w:rPr>
          <w:rFonts w:hint="eastAsia"/>
          <w:lang w:val="en-US" w:eastAsia="zh-CN"/>
        </w:rPr>
        <w:instrText xml:space="preserve"> REF _Ref2743 \h </w:instrText>
      </w:r>
      <w:r>
        <w:rPr>
          <w:rFonts w:hint="eastAsia"/>
          <w:lang w:val="en-US" w:eastAsia="zh-CN"/>
        </w:rPr>
        <w:fldChar w:fldCharType="separate"/>
      </w:r>
      <w:r>
        <w:rPr>
          <w:rFonts w:ascii="Times New Roman" w:hAnsi="Times New Roman" w:eastAsia="宋体" w:cs="Times New Roman"/>
          <w:color w:val="auto"/>
          <w:highlight w:val="none"/>
        </w:rPr>
        <w:t>表</w:t>
      </w:r>
      <w:r>
        <w:rPr>
          <w:rFonts w:hint="default" w:ascii="Times New Roman" w:hAnsi="Times New Roman" w:eastAsia="宋体" w:cs="Times New Roman"/>
          <w:color w:val="auto"/>
          <w:highlight w:val="none"/>
        </w:rPr>
        <w:fldChar w:fldCharType="begin"/>
      </w:r>
      <w:r>
        <w:rPr>
          <w:rFonts w:hint="default" w:ascii="Times New Roman" w:hAnsi="Times New Roman" w:eastAsia="宋体" w:cs="Times New Roman"/>
          <w:color w:val="auto"/>
          <w:highlight w:val="none"/>
        </w:rPr>
        <w:instrText xml:space="preserve"> STYLEREF 1 \s </w:instrText>
      </w:r>
      <w:r>
        <w:rPr>
          <w:rFonts w:hint="default" w:ascii="Times New Roman" w:hAnsi="Times New Roman" w:eastAsia="宋体" w:cs="Times New Roman"/>
          <w:color w:val="auto"/>
          <w:highlight w:val="none"/>
        </w:rPr>
        <w:fldChar w:fldCharType="separate"/>
      </w:r>
      <w:r>
        <w:rPr>
          <w:rFonts w:hint="default" w:ascii="Times New Roman" w:hAnsi="Times New Roman" w:eastAsia="宋体" w:cs="Times New Roman"/>
          <w:color w:val="auto"/>
          <w:highlight w:val="none"/>
        </w:rPr>
        <w:t>5</w:t>
      </w:r>
      <w:r>
        <w:rPr>
          <w:rFonts w:hint="default" w:ascii="Times New Roman" w:hAnsi="Times New Roman" w:eastAsia="宋体" w:cs="Times New Roman"/>
          <w:color w:val="auto"/>
          <w:highlight w:val="none"/>
        </w:rPr>
        <w:fldChar w:fldCharType="end"/>
      </w:r>
      <w:r>
        <w:rPr>
          <w:rFonts w:hint="eastAsia" w:ascii="Times New Roman" w:hAnsi="Times New Roman" w:eastAsia="宋体" w:cs="Times New Roman"/>
          <w:color w:val="auto"/>
          <w:highlight w:val="none"/>
          <w:lang w:eastAsia="zh-CN"/>
        </w:rPr>
        <w:t>-</w:t>
      </w:r>
      <w:r>
        <w:rPr>
          <w:rFonts w:hint="default" w:ascii="Times New Roman" w:hAnsi="Times New Roman" w:eastAsia="宋体" w:cs="Times New Roman"/>
          <w:color w:val="auto"/>
          <w:highlight w:val="none"/>
        </w:rPr>
        <w:t>1</w:t>
      </w:r>
      <w:r>
        <w:rPr>
          <w:rFonts w:hint="eastAsia"/>
          <w:lang w:val="en-US" w:eastAsia="zh-CN"/>
        </w:rPr>
        <w:fldChar w:fldCharType="end"/>
      </w:r>
      <w:r>
        <w:rPr>
          <w:rFonts w:hint="eastAsia"/>
          <w:lang w:val="en-US" w:eastAsia="zh-CN"/>
        </w:rPr>
        <w:t>取值，城市道路右转弯超高取2%。</w:t>
      </w:r>
    </w:p>
    <w:p w14:paraId="26C97AA7">
      <w:pPr>
        <w:pStyle w:val="34"/>
        <w:bidi w:val="0"/>
      </w:pPr>
      <w:bookmarkStart w:id="1" w:name="_Ref2743"/>
      <w:r>
        <w:t>表</w:t>
      </w:r>
      <w:r>
        <w:rPr>
          <w:rFonts w:hint="default"/>
        </w:rPr>
        <w:fldChar w:fldCharType="begin"/>
      </w:r>
      <w:r>
        <w:rPr>
          <w:rFonts w:hint="default"/>
        </w:rPr>
        <w:instrText xml:space="preserve"> STYLEREF 1 \s </w:instrText>
      </w:r>
      <w:r>
        <w:rPr>
          <w:rFonts w:hint="default"/>
        </w:rPr>
        <w:fldChar w:fldCharType="separate"/>
      </w:r>
      <w:r>
        <w:rPr>
          <w:rFonts w:hint="default"/>
        </w:rPr>
        <w:t>5</w:t>
      </w:r>
      <w:r>
        <w:rPr>
          <w:rFonts w:hint="default"/>
        </w:rPr>
        <w:fldChar w:fldCharType="end"/>
      </w:r>
      <w:r>
        <w:rPr>
          <w:rFonts w:hint="eastAsia"/>
          <w:lang w:eastAsia="zh-CN"/>
        </w:rPr>
        <w:t>-</w:t>
      </w:r>
      <w:r>
        <w:rPr>
          <w:rFonts w:hint="default"/>
        </w:rPr>
        <w:fldChar w:fldCharType="begin"/>
      </w:r>
      <w:r>
        <w:rPr>
          <w:rFonts w:hint="default"/>
        </w:rPr>
        <w:instrText xml:space="preserve"> SEQ 表 \* ARABIC \s 1 </w:instrText>
      </w:r>
      <w:r>
        <w:rPr>
          <w:rFonts w:hint="default"/>
        </w:rPr>
        <w:fldChar w:fldCharType="separate"/>
      </w:r>
      <w:r>
        <w:rPr>
          <w:rFonts w:hint="default"/>
        </w:rPr>
        <w:t>1</w:t>
      </w:r>
      <w:r>
        <w:rPr>
          <w:rFonts w:hint="default"/>
        </w:rPr>
        <w:fldChar w:fldCharType="end"/>
      </w:r>
      <w:bookmarkEnd w:id="1"/>
      <w:r>
        <w:rPr>
          <w:rFonts w:hint="default"/>
          <w:lang w:val="en-US" w:eastAsia="zh-CN"/>
        </w:rPr>
        <w:t xml:space="preserve"> </w:t>
      </w:r>
      <w:r>
        <w:rPr>
          <w:rFonts w:hint="eastAsia"/>
          <w:lang w:val="en-US" w:eastAsia="zh-CN"/>
        </w:rPr>
        <w:t>公路平交</w:t>
      </w:r>
      <w:r>
        <w:t>路面内缘的最小半径</w:t>
      </w:r>
    </w:p>
    <w:tbl>
      <w:tblPr>
        <w:tblStyle w:val="26"/>
        <w:tblW w:w="891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85"/>
        <w:gridCol w:w="878"/>
        <w:gridCol w:w="878"/>
        <w:gridCol w:w="878"/>
        <w:gridCol w:w="878"/>
        <w:gridCol w:w="878"/>
        <w:gridCol w:w="878"/>
        <w:gridCol w:w="878"/>
        <w:gridCol w:w="882"/>
      </w:tblGrid>
      <w:tr w14:paraId="781645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885" w:type="dxa"/>
            <w:vAlign w:val="center"/>
          </w:tcPr>
          <w:p w14:paraId="5732BE98">
            <w:pPr>
              <w:pStyle w:val="36"/>
              <w:bidi w:val="0"/>
              <w:rPr>
                <w:b/>
                <w:bCs/>
              </w:rPr>
            </w:pPr>
            <w:r>
              <w:rPr>
                <w:b/>
                <w:bCs/>
                <w:lang w:val="en-US" w:eastAsia="zh-CN"/>
              </w:rPr>
              <w:t>转弯速度（km/h）</w:t>
            </w:r>
          </w:p>
        </w:tc>
        <w:tc>
          <w:tcPr>
            <w:tcW w:w="878" w:type="dxa"/>
            <w:vAlign w:val="center"/>
          </w:tcPr>
          <w:p w14:paraId="7B635A27">
            <w:pPr>
              <w:pStyle w:val="36"/>
              <w:bidi w:val="0"/>
            </w:pPr>
            <w:r>
              <w:rPr>
                <w:lang w:val="en-US" w:eastAsia="zh-CN"/>
              </w:rPr>
              <w:t>≤15</w:t>
            </w:r>
          </w:p>
        </w:tc>
        <w:tc>
          <w:tcPr>
            <w:tcW w:w="878" w:type="dxa"/>
            <w:vAlign w:val="center"/>
          </w:tcPr>
          <w:p w14:paraId="6B770701">
            <w:pPr>
              <w:pStyle w:val="36"/>
              <w:bidi w:val="0"/>
            </w:pPr>
            <w:r>
              <w:rPr>
                <w:lang w:val="en-US" w:eastAsia="zh-CN"/>
              </w:rPr>
              <w:t>20</w:t>
            </w:r>
          </w:p>
        </w:tc>
        <w:tc>
          <w:tcPr>
            <w:tcW w:w="878" w:type="dxa"/>
            <w:vAlign w:val="center"/>
          </w:tcPr>
          <w:p w14:paraId="66E80F35">
            <w:pPr>
              <w:pStyle w:val="36"/>
              <w:bidi w:val="0"/>
            </w:pPr>
            <w:r>
              <w:rPr>
                <w:lang w:val="en-US" w:eastAsia="zh-CN"/>
              </w:rPr>
              <w:t>25</w:t>
            </w:r>
          </w:p>
        </w:tc>
        <w:tc>
          <w:tcPr>
            <w:tcW w:w="878" w:type="dxa"/>
            <w:vAlign w:val="center"/>
          </w:tcPr>
          <w:p w14:paraId="26438E58">
            <w:pPr>
              <w:pStyle w:val="36"/>
              <w:bidi w:val="0"/>
            </w:pPr>
            <w:r>
              <w:rPr>
                <w:lang w:val="en-US" w:eastAsia="zh-CN"/>
              </w:rPr>
              <w:t>30</w:t>
            </w:r>
          </w:p>
        </w:tc>
        <w:tc>
          <w:tcPr>
            <w:tcW w:w="878" w:type="dxa"/>
            <w:vAlign w:val="center"/>
          </w:tcPr>
          <w:p w14:paraId="0D947CED">
            <w:pPr>
              <w:pStyle w:val="36"/>
              <w:bidi w:val="0"/>
            </w:pPr>
            <w:r>
              <w:rPr>
                <w:lang w:val="en-US" w:eastAsia="zh-CN"/>
              </w:rPr>
              <w:t>40</w:t>
            </w:r>
          </w:p>
        </w:tc>
        <w:tc>
          <w:tcPr>
            <w:tcW w:w="878" w:type="dxa"/>
            <w:vAlign w:val="center"/>
          </w:tcPr>
          <w:p w14:paraId="3EDF6013">
            <w:pPr>
              <w:pStyle w:val="36"/>
              <w:bidi w:val="0"/>
            </w:pPr>
            <w:r>
              <w:rPr>
                <w:lang w:val="en-US" w:eastAsia="zh-CN"/>
              </w:rPr>
              <w:t>50</w:t>
            </w:r>
          </w:p>
        </w:tc>
        <w:tc>
          <w:tcPr>
            <w:tcW w:w="878" w:type="dxa"/>
            <w:vAlign w:val="center"/>
          </w:tcPr>
          <w:p w14:paraId="334F345B">
            <w:pPr>
              <w:pStyle w:val="36"/>
              <w:bidi w:val="0"/>
            </w:pPr>
            <w:r>
              <w:rPr>
                <w:lang w:val="en-US" w:eastAsia="zh-CN"/>
              </w:rPr>
              <w:t>60</w:t>
            </w:r>
          </w:p>
        </w:tc>
        <w:tc>
          <w:tcPr>
            <w:tcW w:w="882" w:type="dxa"/>
            <w:vAlign w:val="center"/>
          </w:tcPr>
          <w:p w14:paraId="1846ACD7">
            <w:pPr>
              <w:pStyle w:val="36"/>
              <w:bidi w:val="0"/>
            </w:pPr>
            <w:r>
              <w:rPr>
                <w:lang w:val="en-US" w:eastAsia="zh-CN"/>
              </w:rPr>
              <w:t>70</w:t>
            </w:r>
          </w:p>
        </w:tc>
      </w:tr>
      <w:tr w14:paraId="3D4EAC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1885" w:type="dxa"/>
            <w:vAlign w:val="center"/>
          </w:tcPr>
          <w:p w14:paraId="062DF3BD">
            <w:pPr>
              <w:pStyle w:val="36"/>
              <w:bidi w:val="0"/>
              <w:rPr>
                <w:b/>
                <w:bCs/>
              </w:rPr>
            </w:pPr>
            <w:r>
              <w:rPr>
                <w:b/>
                <w:bCs/>
                <w:lang w:val="en-US" w:eastAsia="zh-CN"/>
              </w:rPr>
              <w:t>最小半径（m）</w:t>
            </w:r>
          </w:p>
        </w:tc>
        <w:tc>
          <w:tcPr>
            <w:tcW w:w="878" w:type="dxa"/>
            <w:vAlign w:val="center"/>
          </w:tcPr>
          <w:p w14:paraId="7687D66D">
            <w:pPr>
              <w:pStyle w:val="36"/>
              <w:bidi w:val="0"/>
            </w:pPr>
            <w:r>
              <w:rPr>
                <w:lang w:val="en-US" w:eastAsia="zh-CN"/>
              </w:rPr>
              <w:t>15</w:t>
            </w:r>
          </w:p>
        </w:tc>
        <w:tc>
          <w:tcPr>
            <w:tcW w:w="878" w:type="dxa"/>
            <w:vAlign w:val="center"/>
          </w:tcPr>
          <w:p w14:paraId="7B7D0515">
            <w:pPr>
              <w:pStyle w:val="36"/>
              <w:bidi w:val="0"/>
            </w:pPr>
            <w:r>
              <w:rPr>
                <w:lang w:val="en-US" w:eastAsia="zh-CN"/>
              </w:rPr>
              <w:t>20（15）</w:t>
            </w:r>
          </w:p>
        </w:tc>
        <w:tc>
          <w:tcPr>
            <w:tcW w:w="878" w:type="dxa"/>
            <w:vAlign w:val="center"/>
          </w:tcPr>
          <w:p w14:paraId="0B70CBDC">
            <w:pPr>
              <w:pStyle w:val="36"/>
              <w:bidi w:val="0"/>
            </w:pPr>
            <w:r>
              <w:rPr>
                <w:lang w:val="en-US" w:eastAsia="zh-CN"/>
              </w:rPr>
              <w:t>25（20）</w:t>
            </w:r>
          </w:p>
        </w:tc>
        <w:tc>
          <w:tcPr>
            <w:tcW w:w="878" w:type="dxa"/>
            <w:vAlign w:val="center"/>
          </w:tcPr>
          <w:p w14:paraId="6E0489FF">
            <w:pPr>
              <w:pStyle w:val="36"/>
              <w:bidi w:val="0"/>
            </w:pPr>
            <w:r>
              <w:rPr>
                <w:lang w:val="en-US" w:eastAsia="zh-CN"/>
              </w:rPr>
              <w:t>30</w:t>
            </w:r>
          </w:p>
        </w:tc>
        <w:tc>
          <w:tcPr>
            <w:tcW w:w="878" w:type="dxa"/>
            <w:vAlign w:val="center"/>
          </w:tcPr>
          <w:p w14:paraId="6459D12A">
            <w:pPr>
              <w:pStyle w:val="36"/>
              <w:bidi w:val="0"/>
            </w:pPr>
            <w:r>
              <w:rPr>
                <w:lang w:val="en-US" w:eastAsia="zh-CN"/>
              </w:rPr>
              <w:t>45</w:t>
            </w:r>
          </w:p>
        </w:tc>
        <w:tc>
          <w:tcPr>
            <w:tcW w:w="878" w:type="dxa"/>
            <w:vAlign w:val="center"/>
          </w:tcPr>
          <w:p w14:paraId="103BB97E">
            <w:pPr>
              <w:pStyle w:val="36"/>
              <w:bidi w:val="0"/>
            </w:pPr>
            <w:r>
              <w:rPr>
                <w:lang w:val="en-US" w:eastAsia="zh-CN"/>
              </w:rPr>
              <w:t>60</w:t>
            </w:r>
          </w:p>
        </w:tc>
        <w:tc>
          <w:tcPr>
            <w:tcW w:w="878" w:type="dxa"/>
            <w:vAlign w:val="center"/>
          </w:tcPr>
          <w:p w14:paraId="0408A6A1">
            <w:pPr>
              <w:pStyle w:val="36"/>
              <w:bidi w:val="0"/>
            </w:pPr>
            <w:r>
              <w:rPr>
                <w:lang w:val="en-US" w:eastAsia="zh-CN"/>
              </w:rPr>
              <w:t>75</w:t>
            </w:r>
          </w:p>
        </w:tc>
        <w:tc>
          <w:tcPr>
            <w:tcW w:w="882" w:type="dxa"/>
            <w:vAlign w:val="center"/>
          </w:tcPr>
          <w:p w14:paraId="1A7D6503">
            <w:pPr>
              <w:pStyle w:val="36"/>
              <w:bidi w:val="0"/>
            </w:pPr>
            <w:r>
              <w:rPr>
                <w:lang w:val="en-US" w:eastAsia="zh-CN"/>
              </w:rPr>
              <w:t>90</w:t>
            </w:r>
          </w:p>
        </w:tc>
      </w:tr>
      <w:tr w14:paraId="78C023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1885" w:type="dxa"/>
            <w:vAlign w:val="center"/>
          </w:tcPr>
          <w:p w14:paraId="7DD232C6">
            <w:pPr>
              <w:pStyle w:val="36"/>
              <w:bidi w:val="0"/>
              <w:rPr>
                <w:rFonts w:hint="default"/>
                <w:b/>
                <w:bCs/>
                <w:lang w:val="en-US" w:eastAsia="zh-CN"/>
              </w:rPr>
            </w:pPr>
            <w:bookmarkStart w:id="2" w:name="_Ref2749"/>
            <w:r>
              <w:rPr>
                <w:rFonts w:hint="eastAsia"/>
                <w:b/>
                <w:bCs/>
                <w:lang w:val="en-US" w:eastAsia="zh-CN"/>
              </w:rPr>
              <w:t>最小超高（%）</w:t>
            </w:r>
          </w:p>
        </w:tc>
        <w:tc>
          <w:tcPr>
            <w:tcW w:w="878" w:type="dxa"/>
            <w:vAlign w:val="center"/>
          </w:tcPr>
          <w:p w14:paraId="2B62FC4C">
            <w:pPr>
              <w:pStyle w:val="36"/>
              <w:bidi w:val="0"/>
              <w:rPr>
                <w:rFonts w:hint="default"/>
                <w:lang w:val="en-US" w:eastAsia="zh-CN"/>
              </w:rPr>
            </w:pPr>
            <w:r>
              <w:rPr>
                <w:rFonts w:hint="eastAsia"/>
                <w:lang w:val="en-US" w:eastAsia="zh-CN"/>
              </w:rPr>
              <w:t>2</w:t>
            </w:r>
          </w:p>
        </w:tc>
        <w:tc>
          <w:tcPr>
            <w:tcW w:w="878" w:type="dxa"/>
            <w:vAlign w:val="center"/>
          </w:tcPr>
          <w:p w14:paraId="1CA84878">
            <w:pPr>
              <w:pStyle w:val="36"/>
              <w:bidi w:val="0"/>
              <w:rPr>
                <w:lang w:val="en-US" w:eastAsia="zh-CN"/>
              </w:rPr>
            </w:pPr>
            <w:r>
              <w:rPr>
                <w:rFonts w:hint="eastAsia"/>
                <w:lang w:val="en-US" w:eastAsia="zh-CN"/>
              </w:rPr>
              <w:t>2</w:t>
            </w:r>
          </w:p>
        </w:tc>
        <w:tc>
          <w:tcPr>
            <w:tcW w:w="878" w:type="dxa"/>
            <w:vAlign w:val="center"/>
          </w:tcPr>
          <w:p w14:paraId="5EAE3C85">
            <w:pPr>
              <w:pStyle w:val="36"/>
              <w:bidi w:val="0"/>
              <w:rPr>
                <w:lang w:val="en-US" w:eastAsia="zh-CN"/>
              </w:rPr>
            </w:pPr>
            <w:r>
              <w:rPr>
                <w:rFonts w:hint="eastAsia"/>
                <w:lang w:val="en-US" w:eastAsia="zh-CN"/>
              </w:rPr>
              <w:t>2</w:t>
            </w:r>
          </w:p>
        </w:tc>
        <w:tc>
          <w:tcPr>
            <w:tcW w:w="878" w:type="dxa"/>
            <w:vAlign w:val="center"/>
          </w:tcPr>
          <w:p w14:paraId="5BCFB277">
            <w:pPr>
              <w:pStyle w:val="36"/>
              <w:bidi w:val="0"/>
              <w:rPr>
                <w:lang w:val="en-US" w:eastAsia="zh-CN"/>
              </w:rPr>
            </w:pPr>
            <w:r>
              <w:rPr>
                <w:rFonts w:hint="eastAsia"/>
                <w:lang w:val="en-US" w:eastAsia="zh-CN"/>
              </w:rPr>
              <w:t>2</w:t>
            </w:r>
          </w:p>
        </w:tc>
        <w:tc>
          <w:tcPr>
            <w:tcW w:w="878" w:type="dxa"/>
            <w:vAlign w:val="center"/>
          </w:tcPr>
          <w:p w14:paraId="3BDFA855">
            <w:pPr>
              <w:pStyle w:val="36"/>
              <w:bidi w:val="0"/>
              <w:rPr>
                <w:lang w:val="en-US" w:eastAsia="zh-CN"/>
              </w:rPr>
            </w:pPr>
            <w:r>
              <w:rPr>
                <w:rFonts w:hint="eastAsia"/>
                <w:lang w:val="en-US" w:eastAsia="zh-CN"/>
              </w:rPr>
              <w:t>3</w:t>
            </w:r>
          </w:p>
        </w:tc>
        <w:tc>
          <w:tcPr>
            <w:tcW w:w="878" w:type="dxa"/>
            <w:vAlign w:val="center"/>
          </w:tcPr>
          <w:p w14:paraId="4F38A5E7">
            <w:pPr>
              <w:pStyle w:val="36"/>
              <w:bidi w:val="0"/>
              <w:rPr>
                <w:lang w:val="en-US" w:eastAsia="zh-CN"/>
              </w:rPr>
            </w:pPr>
            <w:r>
              <w:rPr>
                <w:rFonts w:hint="eastAsia"/>
                <w:lang w:val="en-US" w:eastAsia="zh-CN"/>
              </w:rPr>
              <w:t>4</w:t>
            </w:r>
          </w:p>
        </w:tc>
        <w:tc>
          <w:tcPr>
            <w:tcW w:w="878" w:type="dxa"/>
            <w:vAlign w:val="center"/>
          </w:tcPr>
          <w:p w14:paraId="2D9D4E5C">
            <w:pPr>
              <w:pStyle w:val="36"/>
              <w:bidi w:val="0"/>
              <w:rPr>
                <w:rFonts w:hint="default"/>
                <w:lang w:val="en-US" w:eastAsia="zh-CN"/>
              </w:rPr>
            </w:pPr>
            <w:r>
              <w:rPr>
                <w:rFonts w:hint="eastAsia"/>
                <w:lang w:val="en-US" w:eastAsia="zh-CN"/>
              </w:rPr>
              <w:t>5</w:t>
            </w:r>
          </w:p>
        </w:tc>
        <w:tc>
          <w:tcPr>
            <w:tcW w:w="882" w:type="dxa"/>
            <w:vAlign w:val="center"/>
          </w:tcPr>
          <w:p w14:paraId="43996467">
            <w:pPr>
              <w:pStyle w:val="36"/>
              <w:bidi w:val="0"/>
              <w:rPr>
                <w:rFonts w:hint="default"/>
                <w:lang w:val="en-US" w:eastAsia="zh-CN"/>
              </w:rPr>
            </w:pPr>
            <w:r>
              <w:rPr>
                <w:rFonts w:hint="eastAsia"/>
                <w:lang w:val="en-US" w:eastAsia="zh-CN"/>
              </w:rPr>
              <w:t>6</w:t>
            </w:r>
          </w:p>
        </w:tc>
      </w:tr>
      <w:tr w14:paraId="1FA960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1885" w:type="dxa"/>
            <w:vAlign w:val="center"/>
          </w:tcPr>
          <w:p w14:paraId="457C193D">
            <w:pPr>
              <w:pStyle w:val="36"/>
              <w:bidi w:val="0"/>
              <w:rPr>
                <w:rFonts w:hint="default"/>
                <w:b/>
                <w:bCs/>
                <w:lang w:val="en-US" w:eastAsia="zh-CN"/>
              </w:rPr>
            </w:pPr>
            <w:r>
              <w:rPr>
                <w:rFonts w:hint="eastAsia"/>
                <w:b/>
                <w:bCs/>
                <w:lang w:val="en-US" w:eastAsia="zh-CN"/>
              </w:rPr>
              <w:t>最大超高（%）</w:t>
            </w:r>
          </w:p>
        </w:tc>
        <w:tc>
          <w:tcPr>
            <w:tcW w:w="7028" w:type="dxa"/>
            <w:gridSpan w:val="8"/>
            <w:vAlign w:val="center"/>
          </w:tcPr>
          <w:p w14:paraId="7176C615">
            <w:pPr>
              <w:pStyle w:val="36"/>
              <w:bidi w:val="0"/>
              <w:rPr>
                <w:lang w:val="en-US" w:eastAsia="zh-CN"/>
              </w:rPr>
            </w:pPr>
            <w:r>
              <w:rPr>
                <w:rFonts w:hint="eastAsia"/>
                <w:lang w:val="en-US" w:eastAsia="zh-CN"/>
              </w:rPr>
              <w:t>一般值：6，极限值：8</w:t>
            </w:r>
          </w:p>
        </w:tc>
      </w:tr>
    </w:tbl>
    <w:p w14:paraId="5DD3CF46">
      <w:pPr>
        <w:bidi w:val="0"/>
        <w:rPr>
          <w:b w:val="0"/>
          <w:bCs w:val="0"/>
          <w:sz w:val="21"/>
          <w:szCs w:val="21"/>
        </w:rPr>
      </w:pPr>
      <w:r>
        <w:rPr>
          <w:rFonts w:hint="eastAsia"/>
          <w:b w:val="0"/>
          <w:bCs w:val="0"/>
          <w:sz w:val="21"/>
          <w:szCs w:val="21"/>
        </w:rPr>
        <w:t>注：条件受限制时可采用括号内的值。</w:t>
      </w:r>
    </w:p>
    <w:p w14:paraId="2FD0F73D">
      <w:pPr>
        <w:pStyle w:val="34"/>
        <w:bidi w:val="0"/>
        <w:rPr>
          <w:rFonts w:hint="eastAsia"/>
          <w:lang w:val="en-US" w:eastAsia="zh-CN"/>
        </w:rPr>
      </w:pPr>
      <w:r>
        <w:t>表</w:t>
      </w:r>
      <w:r>
        <w:rPr>
          <w:rFonts w:hint="default"/>
        </w:rPr>
        <w:fldChar w:fldCharType="begin"/>
      </w:r>
      <w:r>
        <w:rPr>
          <w:rFonts w:hint="default"/>
        </w:rPr>
        <w:instrText xml:space="preserve"> STYLEREF 1 \s </w:instrText>
      </w:r>
      <w:r>
        <w:rPr>
          <w:rFonts w:hint="default"/>
        </w:rPr>
        <w:fldChar w:fldCharType="separate"/>
      </w:r>
      <w:r>
        <w:rPr>
          <w:rFonts w:hint="default"/>
        </w:rPr>
        <w:t>5</w:t>
      </w:r>
      <w:r>
        <w:rPr>
          <w:rFonts w:hint="default"/>
        </w:rPr>
        <w:fldChar w:fldCharType="end"/>
      </w:r>
      <w:r>
        <w:rPr>
          <w:rFonts w:hint="eastAsia"/>
          <w:lang w:eastAsia="zh-CN"/>
        </w:rPr>
        <w:t>-</w:t>
      </w:r>
      <w:r>
        <w:rPr>
          <w:rFonts w:hint="default"/>
        </w:rPr>
        <w:fldChar w:fldCharType="begin"/>
      </w:r>
      <w:r>
        <w:rPr>
          <w:rFonts w:hint="default"/>
        </w:rPr>
        <w:instrText xml:space="preserve"> SEQ 表 \* ARABIC \s 1 </w:instrText>
      </w:r>
      <w:r>
        <w:rPr>
          <w:rFonts w:hint="default"/>
        </w:rPr>
        <w:fldChar w:fldCharType="separate"/>
      </w:r>
      <w:r>
        <w:rPr>
          <w:rFonts w:hint="default"/>
        </w:rPr>
        <w:t>2</w:t>
      </w:r>
      <w:r>
        <w:rPr>
          <w:rFonts w:hint="default"/>
        </w:rPr>
        <w:fldChar w:fldCharType="end"/>
      </w:r>
      <w:bookmarkEnd w:id="2"/>
      <w:r>
        <w:rPr>
          <w:rFonts w:hint="default"/>
          <w:lang w:val="en-US" w:eastAsia="zh-CN"/>
        </w:rPr>
        <w:t xml:space="preserve"> </w:t>
      </w:r>
      <w:r>
        <w:rPr>
          <w:rFonts w:hint="eastAsia"/>
          <w:lang w:val="en-US" w:eastAsia="zh-CN"/>
        </w:rPr>
        <w:t>城市道路平叉路缘石转弯半径</w:t>
      </w:r>
    </w:p>
    <w:tbl>
      <w:tblPr>
        <w:tblStyle w:val="26"/>
        <w:tblW w:w="889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89"/>
        <w:gridCol w:w="1152"/>
        <w:gridCol w:w="1152"/>
        <w:gridCol w:w="1152"/>
        <w:gridCol w:w="1152"/>
      </w:tblGrid>
      <w:tr w14:paraId="4EBB3B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jc w:val="center"/>
        </w:trPr>
        <w:tc>
          <w:tcPr>
            <w:tcW w:w="4289" w:type="dxa"/>
            <w:shd w:val="clear" w:color="auto" w:fill="auto"/>
            <w:vAlign w:val="center"/>
          </w:tcPr>
          <w:p w14:paraId="2E25C4AD">
            <w:pPr>
              <w:pStyle w:val="36"/>
              <w:bidi w:val="0"/>
              <w:rPr>
                <w:rFonts w:hint="eastAsia"/>
                <w:b/>
                <w:bCs/>
                <w:lang w:val="en-US" w:eastAsia="zh-CN"/>
              </w:rPr>
            </w:pPr>
            <w:r>
              <w:rPr>
                <w:b/>
                <w:bCs/>
                <w:lang w:val="en-US" w:eastAsia="zh-CN"/>
              </w:rPr>
              <w:t>右转弯设计速度（km/h）</w:t>
            </w:r>
          </w:p>
        </w:tc>
        <w:tc>
          <w:tcPr>
            <w:tcW w:w="1152" w:type="dxa"/>
            <w:shd w:val="clear" w:color="auto" w:fill="auto"/>
            <w:vAlign w:val="center"/>
          </w:tcPr>
          <w:p w14:paraId="5B97829F">
            <w:pPr>
              <w:pStyle w:val="36"/>
              <w:bidi w:val="0"/>
              <w:rPr>
                <w:rFonts w:hint="eastAsia"/>
                <w:lang w:val="en-US" w:eastAsia="zh-CN"/>
              </w:rPr>
            </w:pPr>
            <w:r>
              <w:rPr>
                <w:lang w:val="en-US" w:eastAsia="zh-CN"/>
              </w:rPr>
              <w:t>30</w:t>
            </w:r>
          </w:p>
        </w:tc>
        <w:tc>
          <w:tcPr>
            <w:tcW w:w="1152" w:type="dxa"/>
            <w:shd w:val="clear" w:color="auto" w:fill="auto"/>
            <w:vAlign w:val="center"/>
          </w:tcPr>
          <w:p w14:paraId="581C29ED">
            <w:pPr>
              <w:pStyle w:val="36"/>
              <w:bidi w:val="0"/>
              <w:rPr>
                <w:rFonts w:hint="eastAsia"/>
                <w:lang w:val="en-US" w:eastAsia="zh-CN"/>
              </w:rPr>
            </w:pPr>
            <w:r>
              <w:rPr>
                <w:lang w:val="en-US" w:eastAsia="zh-CN"/>
              </w:rPr>
              <w:t>25</w:t>
            </w:r>
          </w:p>
        </w:tc>
        <w:tc>
          <w:tcPr>
            <w:tcW w:w="1152" w:type="dxa"/>
            <w:shd w:val="clear" w:color="auto" w:fill="auto"/>
            <w:vAlign w:val="center"/>
          </w:tcPr>
          <w:p w14:paraId="4C23A175">
            <w:pPr>
              <w:pStyle w:val="36"/>
              <w:bidi w:val="0"/>
              <w:rPr>
                <w:rFonts w:hint="eastAsia"/>
                <w:lang w:val="en-US" w:eastAsia="zh-CN"/>
              </w:rPr>
            </w:pPr>
            <w:r>
              <w:rPr>
                <w:lang w:val="en-US" w:eastAsia="zh-CN"/>
              </w:rPr>
              <w:t>20</w:t>
            </w:r>
          </w:p>
        </w:tc>
        <w:tc>
          <w:tcPr>
            <w:tcW w:w="1152" w:type="dxa"/>
            <w:shd w:val="clear" w:color="auto" w:fill="auto"/>
            <w:vAlign w:val="center"/>
          </w:tcPr>
          <w:p w14:paraId="6F110337">
            <w:pPr>
              <w:pStyle w:val="36"/>
              <w:bidi w:val="0"/>
              <w:rPr>
                <w:rFonts w:hint="eastAsia"/>
                <w:lang w:val="en-US" w:eastAsia="zh-CN"/>
              </w:rPr>
            </w:pPr>
            <w:r>
              <w:rPr>
                <w:lang w:val="en-US" w:eastAsia="zh-CN"/>
              </w:rPr>
              <w:t>15</w:t>
            </w:r>
          </w:p>
        </w:tc>
      </w:tr>
      <w:tr w14:paraId="42299E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6" w:hRule="atLeast"/>
          <w:jc w:val="center"/>
        </w:trPr>
        <w:tc>
          <w:tcPr>
            <w:tcW w:w="4289" w:type="dxa"/>
            <w:shd w:val="clear" w:color="auto" w:fill="auto"/>
            <w:vAlign w:val="center"/>
          </w:tcPr>
          <w:p w14:paraId="4F230223">
            <w:pPr>
              <w:pStyle w:val="36"/>
              <w:bidi w:val="0"/>
              <w:rPr>
                <w:rFonts w:hint="eastAsia"/>
                <w:b/>
                <w:bCs/>
                <w:lang w:val="en-US" w:eastAsia="zh-CN"/>
              </w:rPr>
            </w:pPr>
            <w:r>
              <w:rPr>
                <w:b/>
                <w:bCs/>
                <w:lang w:val="en-US" w:eastAsia="zh-CN"/>
              </w:rPr>
              <w:t>无非机动车道路缘石推荐半径（m）</w:t>
            </w:r>
          </w:p>
        </w:tc>
        <w:tc>
          <w:tcPr>
            <w:tcW w:w="1152" w:type="dxa"/>
            <w:shd w:val="clear" w:color="auto" w:fill="auto"/>
            <w:vAlign w:val="center"/>
          </w:tcPr>
          <w:p w14:paraId="68F89DD0">
            <w:pPr>
              <w:pStyle w:val="36"/>
              <w:bidi w:val="0"/>
              <w:rPr>
                <w:rFonts w:hint="eastAsia"/>
                <w:lang w:val="en-US" w:eastAsia="zh-CN"/>
              </w:rPr>
            </w:pPr>
            <w:r>
              <w:rPr>
                <w:lang w:val="en-US" w:eastAsia="zh-CN"/>
              </w:rPr>
              <w:t>25</w:t>
            </w:r>
          </w:p>
        </w:tc>
        <w:tc>
          <w:tcPr>
            <w:tcW w:w="1152" w:type="dxa"/>
            <w:shd w:val="clear" w:color="auto" w:fill="auto"/>
            <w:vAlign w:val="center"/>
          </w:tcPr>
          <w:p w14:paraId="6DA694EF">
            <w:pPr>
              <w:pStyle w:val="36"/>
              <w:bidi w:val="0"/>
              <w:rPr>
                <w:rFonts w:hint="eastAsia"/>
                <w:lang w:val="en-US" w:eastAsia="zh-CN"/>
              </w:rPr>
            </w:pPr>
            <w:r>
              <w:rPr>
                <w:lang w:val="en-US" w:eastAsia="zh-CN"/>
              </w:rPr>
              <w:t>20</w:t>
            </w:r>
          </w:p>
        </w:tc>
        <w:tc>
          <w:tcPr>
            <w:tcW w:w="1152" w:type="dxa"/>
            <w:shd w:val="clear" w:color="auto" w:fill="auto"/>
            <w:vAlign w:val="center"/>
          </w:tcPr>
          <w:p w14:paraId="1514D4EC">
            <w:pPr>
              <w:pStyle w:val="36"/>
              <w:bidi w:val="0"/>
              <w:rPr>
                <w:rFonts w:hint="eastAsia"/>
                <w:lang w:val="en-US" w:eastAsia="zh-CN"/>
              </w:rPr>
            </w:pPr>
            <w:r>
              <w:rPr>
                <w:lang w:val="en-US" w:eastAsia="zh-CN"/>
              </w:rPr>
              <w:t>15</w:t>
            </w:r>
          </w:p>
        </w:tc>
        <w:tc>
          <w:tcPr>
            <w:tcW w:w="1152" w:type="dxa"/>
            <w:shd w:val="clear" w:color="auto" w:fill="auto"/>
            <w:vAlign w:val="center"/>
          </w:tcPr>
          <w:p w14:paraId="772E6BBD">
            <w:pPr>
              <w:pStyle w:val="36"/>
              <w:bidi w:val="0"/>
              <w:rPr>
                <w:rFonts w:hint="eastAsia"/>
                <w:lang w:val="en-US" w:eastAsia="zh-CN"/>
              </w:rPr>
            </w:pPr>
            <w:r>
              <w:rPr>
                <w:lang w:val="en-US" w:eastAsia="zh-CN"/>
              </w:rPr>
              <w:t>10</w:t>
            </w:r>
          </w:p>
        </w:tc>
      </w:tr>
    </w:tbl>
    <w:p w14:paraId="31244508">
      <w:pPr>
        <w:pStyle w:val="37"/>
        <w:bidi w:val="0"/>
      </w:pPr>
      <w:r>
        <w:drawing>
          <wp:inline distT="0" distB="0" distL="114300" distR="114300">
            <wp:extent cx="3086100" cy="2303145"/>
            <wp:effectExtent l="0" t="0" r="0" b="0"/>
            <wp:docPr id="48" name="图片 1"/>
            <wp:cNvGraphicFramePr>
              <a:graphicFrameLocks xmlns:a="http://schemas.openxmlformats.org/drawingml/2006/main" noChangeAspect="1"/>
              <a:extLst xmlns:a="http://schemas.openxmlformats.org/drawingml/2006/main">
                <a:ext uri="{7FBC4E63-A832-4D11-8238-D91031DB1400}">
                  <s:tag xmlns="http://www.wps.cn/officeDocument/2013/wpsCustomData" xmlns:s="http://www.wps.cn/officeDocument/2013/wpsCustomData">
                    <s:item s:name="picid" s:val="{06fc7ee7-4508-4e74-826f-f4521f693c99}"/>
                  </s:tag>
                </a:ext>
              </a:extLst>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72"/>
                    <a:srcRect r="10121"/>
                    <a:stretch>
                      <a:fillRect/>
                    </a:stretch>
                  </pic:blipFill>
                  <pic:spPr>
                    <a:xfrm>
                      <a:off x="0" y="0"/>
                      <a:ext cx="3086100" cy="2303145"/>
                    </a:xfrm>
                    <a:prstGeom prst="rect">
                      <a:avLst/>
                    </a:prstGeom>
                    <a:noFill/>
                    <a:ln>
                      <a:noFill/>
                    </a:ln>
                  </pic:spPr>
                </pic:pic>
              </a:graphicData>
            </a:graphic>
          </wp:inline>
        </w:drawing>
      </w:r>
    </w:p>
    <w:p w14:paraId="766A8D50">
      <w:pPr>
        <w:pStyle w:val="33"/>
        <w:bidi w:val="0"/>
        <w:rPr>
          <w:rFonts w:hint="eastAsia"/>
          <w:lang w:val="en-US" w:eastAsia="zh-CN"/>
        </w:rPr>
      </w:pPr>
      <w:r>
        <w:rPr>
          <w:b/>
          <w:bCs/>
        </w:rPr>
        <w:t>图</w:t>
      </w:r>
      <w:r>
        <w:rPr>
          <w:rFonts w:hint="default"/>
          <w:b/>
          <w:bCs/>
        </w:rPr>
        <w:fldChar w:fldCharType="begin"/>
      </w:r>
      <w:r>
        <w:rPr>
          <w:rFonts w:hint="default"/>
          <w:b/>
          <w:bCs/>
        </w:rPr>
        <w:instrText xml:space="preserve"> STYLEREF 1 \s </w:instrText>
      </w:r>
      <w:r>
        <w:rPr>
          <w:rFonts w:hint="default"/>
          <w:b/>
          <w:bCs/>
        </w:rPr>
        <w:fldChar w:fldCharType="separate"/>
      </w:r>
      <w:r>
        <w:rPr>
          <w:rFonts w:hint="default"/>
          <w:b/>
          <w:bCs/>
        </w:rPr>
        <w:t>5</w:t>
      </w:r>
      <w:r>
        <w:rPr>
          <w:rFonts w:hint="default"/>
          <w:b/>
          <w:bCs/>
        </w:rPr>
        <w:fldChar w:fldCharType="end"/>
      </w:r>
      <w:r>
        <w:rPr>
          <w:rFonts w:hint="eastAsia"/>
          <w:b/>
          <w:bCs/>
        </w:rPr>
        <w:t>-</w:t>
      </w:r>
      <w:r>
        <w:rPr>
          <w:rFonts w:hint="default"/>
          <w:b/>
          <w:bCs/>
        </w:rPr>
        <w:fldChar w:fldCharType="begin"/>
      </w:r>
      <w:r>
        <w:rPr>
          <w:rFonts w:hint="default"/>
          <w:b/>
          <w:bCs/>
        </w:rPr>
        <w:instrText xml:space="preserve"> SEQ 图 \* ARABIC \s 1 </w:instrText>
      </w:r>
      <w:r>
        <w:rPr>
          <w:rFonts w:hint="default"/>
          <w:b/>
          <w:bCs/>
        </w:rPr>
        <w:fldChar w:fldCharType="separate"/>
      </w:r>
      <w:r>
        <w:rPr>
          <w:rFonts w:hint="default"/>
          <w:b/>
          <w:bCs/>
        </w:rPr>
        <w:t>13</w:t>
      </w:r>
      <w:r>
        <w:rPr>
          <w:rFonts w:hint="default"/>
          <w:b/>
          <w:bCs/>
        </w:rPr>
        <w:fldChar w:fldCharType="end"/>
      </w:r>
      <w:r>
        <w:rPr>
          <w:rFonts w:hint="eastAsia"/>
          <w:b/>
          <w:bCs/>
          <w:lang w:val="en-US" w:eastAsia="zh-CN"/>
        </w:rPr>
        <w:t xml:space="preserve"> 单圆</w:t>
      </w:r>
    </w:p>
    <w:p w14:paraId="6016EB09">
      <w:pPr>
        <w:numPr>
          <w:ilvl w:val="0"/>
          <w:numId w:val="30"/>
        </w:numPr>
        <w:tabs>
          <w:tab w:val="left" w:pos="851"/>
        </w:tabs>
        <w:spacing w:line="360" w:lineRule="auto"/>
        <w:ind w:left="0" w:firstLine="482" w:firstLineChars="200"/>
        <w:rPr>
          <w:rFonts w:hint="eastAsia"/>
          <w:b/>
          <w:bCs/>
          <w:lang w:val="en-US" w:eastAsia="zh-CN"/>
        </w:rPr>
      </w:pPr>
      <w:r>
        <w:rPr>
          <w:rFonts w:hint="eastAsia"/>
          <w:b/>
          <w:bCs/>
          <w:lang w:val="en-US" w:eastAsia="zh-CN"/>
        </w:rPr>
        <w:t>三心圆右转弯设计</w:t>
      </w:r>
    </w:p>
    <w:p w14:paraId="23E2D456">
      <w:pPr>
        <w:pStyle w:val="23"/>
        <w:keepNext w:val="0"/>
        <w:keepLines w:val="0"/>
        <w:widowControl/>
        <w:suppressLineNumbers w:val="0"/>
        <w:rPr>
          <w:rFonts w:hint="eastAsia"/>
          <w:vertAlign w:val="baseline"/>
          <w:lang w:val="en-US" w:eastAsia="zh-CN"/>
        </w:rPr>
      </w:pPr>
      <w:r>
        <w:rPr>
          <w:rFonts w:hint="eastAsia"/>
          <w:lang w:val="en-US" w:eastAsia="zh-CN"/>
        </w:rPr>
        <w:t>是指在交叉口右转弯衔接处，通过三个不同半径的圆曲线组合，分别控制机动车道/行车道、非机动车道/硬路肩及人行道/土路肩内外边缘线的走向，分段拟合行车轨迹。首先设计机动车道/行车道内边缘三心圆，衔接方式为进口道圆曲线R</w:t>
      </w:r>
      <w:r>
        <w:rPr>
          <w:rFonts w:hint="eastAsia"/>
          <w:vertAlign w:val="subscript"/>
          <w:lang w:val="en-US" w:eastAsia="zh-CN"/>
        </w:rPr>
        <w:t>1</w:t>
      </w:r>
      <w:r>
        <w:rPr>
          <w:rFonts w:hint="eastAsia"/>
          <w:lang w:val="en-US" w:eastAsia="zh-CN"/>
        </w:rPr>
        <w:t>与进口道机动车道内缘边线和中间段圆曲线R</w:t>
      </w:r>
      <w:r>
        <w:rPr>
          <w:rFonts w:hint="eastAsia"/>
          <w:vertAlign w:val="subscript"/>
          <w:lang w:val="en-US" w:eastAsia="zh-CN"/>
        </w:rPr>
        <w:t>2</w:t>
      </w:r>
      <w:r>
        <w:rPr>
          <w:rFonts w:hint="eastAsia"/>
          <w:lang w:val="en-US" w:eastAsia="zh-CN"/>
        </w:rPr>
        <w:t>相切，中间段圆曲线R</w:t>
      </w:r>
      <w:r>
        <w:rPr>
          <w:rFonts w:hint="eastAsia"/>
          <w:vertAlign w:val="subscript"/>
          <w:lang w:val="en-US" w:eastAsia="zh-CN"/>
        </w:rPr>
        <w:t>2</w:t>
      </w:r>
      <w:r>
        <w:rPr>
          <w:rFonts w:hint="eastAsia"/>
          <w:lang w:val="en-US" w:eastAsia="zh-CN"/>
        </w:rPr>
        <w:t>与出口道圆曲线R</w:t>
      </w:r>
      <w:r>
        <w:rPr>
          <w:rFonts w:hint="eastAsia"/>
          <w:vertAlign w:val="subscript"/>
          <w:lang w:val="en-US" w:eastAsia="zh-CN"/>
        </w:rPr>
        <w:t>3</w:t>
      </w:r>
      <w:r>
        <w:rPr>
          <w:rFonts w:hint="eastAsia"/>
          <w:lang w:val="en-US" w:eastAsia="zh-CN"/>
        </w:rPr>
        <w:t>相切，出口道圆曲线R</w:t>
      </w:r>
      <w:r>
        <w:rPr>
          <w:rFonts w:hint="eastAsia"/>
          <w:vertAlign w:val="subscript"/>
          <w:lang w:val="en-US" w:eastAsia="zh-CN"/>
        </w:rPr>
        <w:t>3</w:t>
      </w:r>
      <w:r>
        <w:rPr>
          <w:rFonts w:hint="eastAsia"/>
          <w:lang w:val="en-US" w:eastAsia="zh-CN"/>
        </w:rPr>
        <w:t>与出口道机动车道内缘边线相切。本项目以道路设计速度的50%为右转弯设计速度确定R</w:t>
      </w:r>
      <w:r>
        <w:rPr>
          <w:rFonts w:hint="eastAsia"/>
          <w:vertAlign w:val="subscript"/>
          <w:lang w:val="en-US" w:eastAsia="zh-CN"/>
        </w:rPr>
        <w:t>2</w:t>
      </w:r>
      <w:r>
        <w:rPr>
          <w:rFonts w:hint="eastAsia"/>
          <w:lang w:val="en-US" w:eastAsia="zh-CN"/>
        </w:rPr>
        <w:t>，R</w:t>
      </w:r>
      <w:r>
        <w:rPr>
          <w:rFonts w:hint="eastAsia"/>
          <w:vertAlign w:val="subscript"/>
          <w:lang w:val="en-US" w:eastAsia="zh-CN"/>
        </w:rPr>
        <w:t>2</w:t>
      </w:r>
      <w:r>
        <w:rPr>
          <w:rFonts w:hint="eastAsia"/>
          <w:lang w:val="en-US" w:eastAsia="zh-CN"/>
        </w:rPr>
        <w:t>按</w:t>
      </w:r>
      <w:r>
        <w:rPr>
          <w:rFonts w:hint="eastAsia"/>
          <w:lang w:val="en-US" w:eastAsia="zh-CN"/>
        </w:rPr>
        <w:fldChar w:fldCharType="begin"/>
      </w:r>
      <w:r>
        <w:rPr>
          <w:rFonts w:hint="eastAsia"/>
          <w:lang w:val="en-US" w:eastAsia="zh-CN"/>
        </w:rPr>
        <w:instrText xml:space="preserve"> REF _Ref2743 \h </w:instrText>
      </w:r>
      <w:r>
        <w:rPr>
          <w:rFonts w:hint="eastAsia"/>
          <w:lang w:val="en-US" w:eastAsia="zh-CN"/>
        </w:rPr>
        <w:fldChar w:fldCharType="separate"/>
      </w:r>
      <w:r>
        <w:rPr>
          <w:rFonts w:ascii="Times New Roman" w:hAnsi="Times New Roman" w:eastAsia="宋体" w:cs="Times New Roman"/>
          <w:color w:val="auto"/>
          <w:highlight w:val="none"/>
        </w:rPr>
        <w:t>表</w:t>
      </w:r>
      <w:r>
        <w:rPr>
          <w:rFonts w:hint="default" w:ascii="Times New Roman" w:hAnsi="Times New Roman" w:eastAsia="宋体" w:cs="Times New Roman"/>
          <w:color w:val="auto"/>
          <w:highlight w:val="none"/>
        </w:rPr>
        <w:fldChar w:fldCharType="begin"/>
      </w:r>
      <w:r>
        <w:rPr>
          <w:rFonts w:hint="default" w:ascii="Times New Roman" w:hAnsi="Times New Roman" w:eastAsia="宋体" w:cs="Times New Roman"/>
          <w:color w:val="auto"/>
          <w:highlight w:val="none"/>
        </w:rPr>
        <w:instrText xml:space="preserve"> STYLEREF 1 \s </w:instrText>
      </w:r>
      <w:r>
        <w:rPr>
          <w:rFonts w:hint="default" w:ascii="Times New Roman" w:hAnsi="Times New Roman" w:eastAsia="宋体" w:cs="Times New Roman"/>
          <w:color w:val="auto"/>
          <w:highlight w:val="none"/>
        </w:rPr>
        <w:fldChar w:fldCharType="separate"/>
      </w:r>
      <w:r>
        <w:rPr>
          <w:rFonts w:hint="default" w:ascii="Times New Roman" w:hAnsi="Times New Roman" w:eastAsia="宋体" w:cs="Times New Roman"/>
          <w:color w:val="auto"/>
          <w:highlight w:val="none"/>
        </w:rPr>
        <w:t>5</w:t>
      </w:r>
      <w:r>
        <w:rPr>
          <w:rFonts w:hint="default" w:ascii="Times New Roman" w:hAnsi="Times New Roman" w:eastAsia="宋体" w:cs="Times New Roman"/>
          <w:color w:val="auto"/>
          <w:highlight w:val="none"/>
        </w:rPr>
        <w:fldChar w:fldCharType="end"/>
      </w:r>
      <w:r>
        <w:rPr>
          <w:rFonts w:hint="eastAsia" w:ascii="Times New Roman" w:hAnsi="Times New Roman" w:eastAsia="宋体" w:cs="Times New Roman"/>
          <w:color w:val="auto"/>
          <w:highlight w:val="none"/>
          <w:lang w:eastAsia="zh-CN"/>
        </w:rPr>
        <w:t>-</w:t>
      </w:r>
      <w:r>
        <w:rPr>
          <w:rFonts w:hint="default" w:ascii="Times New Roman" w:hAnsi="Times New Roman" w:eastAsia="宋体" w:cs="Times New Roman"/>
          <w:color w:val="auto"/>
          <w:highlight w:val="none"/>
        </w:rPr>
        <w:t>1</w:t>
      </w:r>
      <w:r>
        <w:rPr>
          <w:rFonts w:hint="eastAsia"/>
          <w:lang w:val="en-US" w:eastAsia="zh-CN"/>
        </w:rPr>
        <w:fldChar w:fldCharType="end"/>
      </w:r>
      <w:r>
        <w:rPr>
          <w:rFonts w:hint="eastAsia"/>
          <w:lang w:val="en-US" w:eastAsia="zh-CN"/>
        </w:rPr>
        <w:t>和</w:t>
      </w:r>
      <w:r>
        <w:rPr>
          <w:rFonts w:hint="eastAsia"/>
          <w:lang w:val="en-US" w:eastAsia="zh-CN"/>
        </w:rPr>
        <w:fldChar w:fldCharType="begin"/>
      </w:r>
      <w:r>
        <w:rPr>
          <w:rFonts w:hint="eastAsia"/>
          <w:lang w:val="en-US" w:eastAsia="zh-CN"/>
        </w:rPr>
        <w:instrText xml:space="preserve"> REF _Ref2749 \h </w:instrText>
      </w:r>
      <w:r>
        <w:rPr>
          <w:rFonts w:hint="eastAsia"/>
          <w:lang w:val="en-US" w:eastAsia="zh-CN"/>
        </w:rPr>
        <w:fldChar w:fldCharType="separate"/>
      </w:r>
      <w:r>
        <w:rPr>
          <w:rFonts w:ascii="Times New Roman" w:hAnsi="Times New Roman" w:eastAsia="宋体" w:cs="Times New Roman"/>
          <w:color w:val="auto"/>
          <w:highlight w:val="none"/>
        </w:rPr>
        <w:t>表</w:t>
      </w:r>
      <w:r>
        <w:rPr>
          <w:rFonts w:hint="default" w:ascii="Times New Roman" w:hAnsi="Times New Roman" w:eastAsia="宋体" w:cs="Times New Roman"/>
          <w:color w:val="auto"/>
          <w:highlight w:val="none"/>
        </w:rPr>
        <w:fldChar w:fldCharType="begin"/>
      </w:r>
      <w:r>
        <w:rPr>
          <w:rFonts w:hint="default" w:ascii="Times New Roman" w:hAnsi="Times New Roman" w:eastAsia="宋体" w:cs="Times New Roman"/>
          <w:color w:val="auto"/>
          <w:highlight w:val="none"/>
        </w:rPr>
        <w:instrText xml:space="preserve"> STYLEREF 1 \s </w:instrText>
      </w:r>
      <w:r>
        <w:rPr>
          <w:rFonts w:hint="default" w:ascii="Times New Roman" w:hAnsi="Times New Roman" w:eastAsia="宋体" w:cs="Times New Roman"/>
          <w:color w:val="auto"/>
          <w:highlight w:val="none"/>
        </w:rPr>
        <w:fldChar w:fldCharType="separate"/>
      </w:r>
      <w:r>
        <w:rPr>
          <w:rFonts w:hint="default" w:ascii="Times New Roman" w:hAnsi="Times New Roman" w:eastAsia="宋体" w:cs="Times New Roman"/>
          <w:color w:val="auto"/>
          <w:highlight w:val="none"/>
        </w:rPr>
        <w:t>5</w:t>
      </w:r>
      <w:r>
        <w:rPr>
          <w:rFonts w:hint="default" w:ascii="Times New Roman" w:hAnsi="Times New Roman" w:eastAsia="宋体" w:cs="Times New Roman"/>
          <w:color w:val="auto"/>
          <w:highlight w:val="none"/>
        </w:rPr>
        <w:fldChar w:fldCharType="end"/>
      </w:r>
      <w:r>
        <w:rPr>
          <w:rFonts w:hint="eastAsia" w:ascii="Times New Roman" w:hAnsi="Times New Roman" w:eastAsia="宋体" w:cs="Times New Roman"/>
          <w:color w:val="auto"/>
          <w:highlight w:val="none"/>
          <w:lang w:eastAsia="zh-CN"/>
        </w:rPr>
        <w:t>-</w:t>
      </w:r>
      <w:r>
        <w:rPr>
          <w:rFonts w:hint="default" w:ascii="Times New Roman" w:hAnsi="Times New Roman" w:eastAsia="宋体" w:cs="Times New Roman"/>
          <w:color w:val="auto"/>
          <w:highlight w:val="none"/>
        </w:rPr>
        <w:t>2</w:t>
      </w:r>
      <w:r>
        <w:rPr>
          <w:rFonts w:hint="eastAsia"/>
          <w:lang w:val="en-US" w:eastAsia="zh-CN"/>
        </w:rPr>
        <w:fldChar w:fldCharType="end"/>
      </w:r>
      <w:r>
        <w:rPr>
          <w:rFonts w:hint="eastAsia"/>
          <w:lang w:val="en-US" w:eastAsia="zh-CN"/>
        </w:rPr>
        <w:t>进行取值。按《道路交叉设计理论与方法》第五章表5-5可以确定R</w:t>
      </w:r>
      <w:r>
        <w:rPr>
          <w:rFonts w:hint="eastAsia"/>
          <w:vertAlign w:val="subscript"/>
          <w:lang w:val="en-US" w:eastAsia="zh-CN"/>
        </w:rPr>
        <w:t>1</w:t>
      </w:r>
      <w:r>
        <w:rPr>
          <w:rFonts w:hint="eastAsia"/>
          <w:vertAlign w:val="baseline"/>
          <w:lang w:val="en-US" w:eastAsia="zh-CN"/>
        </w:rPr>
        <w:t>、</w:t>
      </w:r>
      <w:r>
        <w:rPr>
          <w:rFonts w:hint="eastAsia"/>
          <w:lang w:val="en-US" w:eastAsia="zh-CN"/>
        </w:rPr>
        <w:t>R</w:t>
      </w:r>
      <w:r>
        <w:rPr>
          <w:rFonts w:hint="eastAsia"/>
          <w:vertAlign w:val="subscript"/>
          <w:lang w:val="en-US" w:eastAsia="zh-CN"/>
        </w:rPr>
        <w:t>2</w:t>
      </w:r>
      <w:r>
        <w:rPr>
          <w:rFonts w:hint="eastAsia"/>
          <w:lang w:val="en-US" w:eastAsia="zh-CN"/>
        </w:rPr>
        <w:t>和R</w:t>
      </w:r>
      <w:r>
        <w:rPr>
          <w:rFonts w:hint="eastAsia"/>
          <w:vertAlign w:val="subscript"/>
          <w:lang w:val="en-US" w:eastAsia="zh-CN"/>
        </w:rPr>
        <w:t>3</w:t>
      </w:r>
      <w:r>
        <w:rPr>
          <w:rFonts w:hint="eastAsia"/>
          <w:vertAlign w:val="baseline"/>
          <w:lang w:val="en-US" w:eastAsia="zh-CN"/>
        </w:rPr>
        <w:t>关系：</w:t>
      </w:r>
    </w:p>
    <w:p w14:paraId="68BE07E8">
      <w:pPr>
        <w:pStyle w:val="23"/>
        <w:keepNext w:val="0"/>
        <w:keepLines w:val="0"/>
        <w:widowControl/>
        <w:suppressLineNumbers w:val="0"/>
        <w:rPr>
          <w:rFonts w:hint="eastAsia"/>
          <w:vertAlign w:val="subscript"/>
          <w:lang w:val="en-US" w:eastAsia="zh-CN"/>
        </w:rPr>
      </w:pPr>
      <w:r>
        <w:rPr>
          <w:rFonts w:hint="eastAsia"/>
          <w:lang w:val="en-US" w:eastAsia="zh-CN"/>
        </w:rPr>
        <w:t>R</w:t>
      </w:r>
      <w:r>
        <w:rPr>
          <w:rFonts w:hint="eastAsia"/>
          <w:vertAlign w:val="subscript"/>
          <w:lang w:val="en-US" w:eastAsia="zh-CN"/>
        </w:rPr>
        <w:t>2</w:t>
      </w:r>
      <w:r>
        <w:rPr>
          <w:rFonts w:hint="eastAsia"/>
          <w:vertAlign w:val="baseline"/>
          <w:lang w:val="en-US" w:eastAsia="zh-CN"/>
        </w:rPr>
        <w:t>≤30时，</w:t>
      </w:r>
      <w:r>
        <w:rPr>
          <w:rFonts w:hint="eastAsia"/>
          <w:lang w:val="en-US" w:eastAsia="zh-CN"/>
        </w:rPr>
        <w:t>R</w:t>
      </w:r>
      <w:r>
        <w:rPr>
          <w:rFonts w:hint="eastAsia"/>
          <w:vertAlign w:val="subscript"/>
          <w:lang w:val="en-US" w:eastAsia="zh-CN"/>
        </w:rPr>
        <w:t>1</w:t>
      </w:r>
      <w:r>
        <w:rPr>
          <w:rFonts w:hint="eastAsia"/>
          <w:vertAlign w:val="baseline"/>
          <w:lang w:val="en-US" w:eastAsia="zh-CN"/>
        </w:rPr>
        <w:t>=</w:t>
      </w:r>
      <w:r>
        <w:rPr>
          <w:rFonts w:hint="eastAsia"/>
          <w:lang w:val="en-US" w:eastAsia="zh-CN"/>
        </w:rPr>
        <w:t>1.5R</w:t>
      </w:r>
      <w:r>
        <w:rPr>
          <w:rFonts w:hint="eastAsia"/>
          <w:vertAlign w:val="subscript"/>
          <w:lang w:val="en-US" w:eastAsia="zh-CN"/>
        </w:rPr>
        <w:t>2</w:t>
      </w:r>
      <w:r>
        <w:rPr>
          <w:rFonts w:hint="eastAsia"/>
          <w:vertAlign w:val="baseline"/>
          <w:lang w:val="en-US" w:eastAsia="zh-CN"/>
        </w:rPr>
        <w:t>,</w:t>
      </w:r>
      <w:r>
        <w:rPr>
          <w:rFonts w:hint="eastAsia"/>
          <w:lang w:val="en-US" w:eastAsia="zh-CN"/>
        </w:rPr>
        <w:t>R</w:t>
      </w:r>
      <w:r>
        <w:rPr>
          <w:rFonts w:hint="eastAsia"/>
          <w:vertAlign w:val="subscript"/>
          <w:lang w:val="en-US" w:eastAsia="zh-CN"/>
        </w:rPr>
        <w:t>3=</w:t>
      </w:r>
      <w:r>
        <w:rPr>
          <w:rFonts w:hint="eastAsia"/>
          <w:lang w:val="en-US" w:eastAsia="zh-CN"/>
        </w:rPr>
        <w:t>3R</w:t>
      </w:r>
      <w:r>
        <w:rPr>
          <w:rFonts w:hint="eastAsia"/>
          <w:vertAlign w:val="subscript"/>
          <w:lang w:val="en-US" w:eastAsia="zh-CN"/>
        </w:rPr>
        <w:t>2</w:t>
      </w:r>
      <w:r>
        <w:rPr>
          <w:rFonts w:hint="eastAsia"/>
          <w:lang w:val="en-US" w:eastAsia="zh-CN"/>
        </w:rPr>
        <w:t>;</w:t>
      </w:r>
    </w:p>
    <w:p w14:paraId="0648DC13">
      <w:pPr>
        <w:pStyle w:val="23"/>
        <w:keepNext w:val="0"/>
        <w:keepLines w:val="0"/>
        <w:widowControl/>
        <w:suppressLineNumbers w:val="0"/>
        <w:rPr>
          <w:rFonts w:hint="eastAsia"/>
          <w:vertAlign w:val="baseline"/>
          <w:lang w:val="en-US" w:eastAsia="zh-CN"/>
        </w:rPr>
      </w:pPr>
      <w:r>
        <w:rPr>
          <w:rFonts w:hint="eastAsia"/>
          <w:lang w:val="en-US" w:eastAsia="zh-CN"/>
        </w:rPr>
        <w:t>R</w:t>
      </w:r>
      <w:r>
        <w:rPr>
          <w:rFonts w:hint="eastAsia"/>
          <w:vertAlign w:val="subscript"/>
          <w:lang w:val="en-US" w:eastAsia="zh-CN"/>
        </w:rPr>
        <w:t>2</w:t>
      </w:r>
      <w:r>
        <w:rPr>
          <w:rFonts w:hint="eastAsia"/>
          <w:vertAlign w:val="baseline"/>
          <w:lang w:val="en-US" w:eastAsia="zh-CN"/>
        </w:rPr>
        <w:t>＞30时，</w:t>
      </w:r>
      <w:r>
        <w:rPr>
          <w:rFonts w:hint="eastAsia"/>
          <w:lang w:val="en-US" w:eastAsia="zh-CN"/>
        </w:rPr>
        <w:t>R</w:t>
      </w:r>
      <w:r>
        <w:rPr>
          <w:rFonts w:hint="eastAsia"/>
          <w:vertAlign w:val="subscript"/>
          <w:lang w:val="en-US" w:eastAsia="zh-CN"/>
        </w:rPr>
        <w:t>1</w:t>
      </w:r>
      <w:r>
        <w:rPr>
          <w:rFonts w:hint="eastAsia"/>
          <w:vertAlign w:val="baseline"/>
          <w:lang w:val="en-US" w:eastAsia="zh-CN"/>
        </w:rPr>
        <w:t>=</w:t>
      </w:r>
      <w:r>
        <w:rPr>
          <w:rFonts w:hint="eastAsia"/>
          <w:lang w:val="en-US" w:eastAsia="zh-CN"/>
        </w:rPr>
        <w:t>2R</w:t>
      </w:r>
      <w:r>
        <w:rPr>
          <w:rFonts w:hint="eastAsia"/>
          <w:vertAlign w:val="subscript"/>
          <w:lang w:val="en-US" w:eastAsia="zh-CN"/>
        </w:rPr>
        <w:t>2</w:t>
      </w:r>
      <w:r>
        <w:rPr>
          <w:rFonts w:hint="eastAsia"/>
          <w:vertAlign w:val="baseline"/>
          <w:lang w:val="en-US" w:eastAsia="zh-CN"/>
        </w:rPr>
        <w:t>,</w:t>
      </w:r>
      <w:r>
        <w:rPr>
          <w:rFonts w:hint="eastAsia"/>
          <w:lang w:val="en-US" w:eastAsia="zh-CN"/>
        </w:rPr>
        <w:t>R</w:t>
      </w:r>
      <w:r>
        <w:rPr>
          <w:rFonts w:hint="eastAsia"/>
          <w:vertAlign w:val="subscript"/>
          <w:lang w:val="en-US" w:eastAsia="zh-CN"/>
        </w:rPr>
        <w:t>3=</w:t>
      </w:r>
      <w:r>
        <w:rPr>
          <w:rFonts w:hint="eastAsia"/>
          <w:lang w:val="en-US" w:eastAsia="zh-CN"/>
        </w:rPr>
        <w:t>2R</w:t>
      </w:r>
      <w:r>
        <w:rPr>
          <w:rFonts w:hint="eastAsia"/>
          <w:vertAlign w:val="subscript"/>
          <w:lang w:val="en-US" w:eastAsia="zh-CN"/>
        </w:rPr>
        <w:t>2</w:t>
      </w:r>
      <w:r>
        <w:rPr>
          <w:rFonts w:hint="eastAsia"/>
          <w:vertAlign w:val="baseline"/>
          <w:lang w:val="en-US" w:eastAsia="zh-CN"/>
        </w:rPr>
        <w:t>。</w:t>
      </w:r>
    </w:p>
    <w:p w14:paraId="0C46BD5B">
      <w:pPr>
        <w:pStyle w:val="23"/>
        <w:keepNext w:val="0"/>
        <w:keepLines w:val="0"/>
        <w:widowControl/>
        <w:suppressLineNumbers w:val="0"/>
        <w:rPr>
          <w:rFonts w:hint="eastAsia"/>
          <w:lang w:val="en-US" w:eastAsia="zh-CN"/>
        </w:rPr>
      </w:pPr>
      <w:r>
        <w:rPr>
          <w:rFonts w:hint="eastAsia"/>
          <w:lang w:val="en-US" w:eastAsia="zh-CN"/>
        </w:rPr>
        <w:t>《道路交叉设计理论与方法》第五章指出，“设计时需要指定三段圆的半径、三段圆弧中两段的长度（或三段圆弧长度相等）”，由此可推断出设计时需指定三段圆弧半径和三段圆弧的长度比例关系即可。</w:t>
      </w:r>
    </w:p>
    <w:p w14:paraId="108F5124">
      <w:pPr>
        <w:pStyle w:val="23"/>
        <w:keepNext w:val="0"/>
        <w:keepLines w:val="0"/>
        <w:widowControl/>
        <w:suppressLineNumbers w:val="0"/>
        <w:rPr>
          <w:rFonts w:hint="default"/>
          <w:lang w:val="en-US" w:eastAsia="zh-CN"/>
        </w:rPr>
      </w:pPr>
      <w:r>
        <w:rPr>
          <w:rFonts w:hint="eastAsia"/>
          <w:lang w:val="en-US" w:eastAsia="zh-CN"/>
        </w:rPr>
        <w:t>其余车道边缘线的相切曲线半径一般值按照转弯前车道宽度偏移计算，三段圆弧的长度比例关系与机动车道/行车道设定比例相同。</w:t>
      </w:r>
    </w:p>
    <w:p w14:paraId="5A752546">
      <w:pPr>
        <w:pStyle w:val="23"/>
        <w:keepNext w:val="0"/>
        <w:keepLines w:val="0"/>
        <w:widowControl/>
        <w:suppressLineNumbers w:val="0"/>
        <w:rPr>
          <w:rFonts w:hint="default"/>
          <w:lang w:val="en-US" w:eastAsia="zh-CN"/>
        </w:rPr>
      </w:pPr>
      <w:r>
        <w:rPr>
          <w:rFonts w:hint="eastAsia"/>
          <w:lang w:val="en-US" w:eastAsia="zh-CN"/>
        </w:rPr>
        <w:t>右转弯非机动车道/硬路肩外缘可以设为大于机动车道/行车道内缘的半径形成月牙形交通岛。本项目不限制右转弯机动车道/行车道宽度，只进行标注。</w:t>
      </w:r>
    </w:p>
    <w:p w14:paraId="1DC4E93E">
      <w:pPr>
        <w:pStyle w:val="37"/>
        <w:bidi w:val="0"/>
      </w:pPr>
      <w:r>
        <w:drawing>
          <wp:inline distT="0" distB="0" distL="114300" distR="114300">
            <wp:extent cx="2488565" cy="2219325"/>
            <wp:effectExtent l="0" t="0" r="6985" b="0"/>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73"/>
                    <a:stretch>
                      <a:fillRect/>
                    </a:stretch>
                  </pic:blipFill>
                  <pic:spPr>
                    <a:xfrm>
                      <a:off x="0" y="0"/>
                      <a:ext cx="2488565" cy="2219325"/>
                    </a:xfrm>
                    <a:prstGeom prst="rect">
                      <a:avLst/>
                    </a:prstGeom>
                    <a:noFill/>
                    <a:ln>
                      <a:noFill/>
                    </a:ln>
                  </pic:spPr>
                </pic:pic>
              </a:graphicData>
            </a:graphic>
          </wp:inline>
        </w:drawing>
      </w:r>
    </w:p>
    <w:p w14:paraId="771ECCF3">
      <w:pPr>
        <w:pStyle w:val="33"/>
        <w:bidi w:val="0"/>
        <w:rPr>
          <w:rFonts w:hint="default"/>
          <w:lang w:val="en-US" w:eastAsia="zh-CN"/>
        </w:rPr>
      </w:pPr>
      <w:r>
        <w:t>图</w:t>
      </w:r>
      <w:r>
        <w:rPr>
          <w:rFonts w:hint="default"/>
        </w:rPr>
        <w:fldChar w:fldCharType="begin"/>
      </w:r>
      <w:r>
        <w:rPr>
          <w:rFonts w:hint="default"/>
        </w:rPr>
        <w:instrText xml:space="preserve"> STYLEREF 1 \s </w:instrText>
      </w:r>
      <w:r>
        <w:rPr>
          <w:rFonts w:hint="default"/>
        </w:rPr>
        <w:fldChar w:fldCharType="separate"/>
      </w:r>
      <w:r>
        <w:rPr>
          <w:rFonts w:hint="default"/>
        </w:rPr>
        <w:t>5</w:t>
      </w:r>
      <w:r>
        <w:rPr>
          <w:rFonts w:hint="default"/>
        </w:rPr>
        <w:fldChar w:fldCharType="end"/>
      </w:r>
      <w:r>
        <w:rPr>
          <w:rFonts w:hint="eastAsia"/>
        </w:rPr>
        <w:t>-</w:t>
      </w:r>
      <w:r>
        <w:rPr>
          <w:rFonts w:hint="default"/>
        </w:rPr>
        <w:fldChar w:fldCharType="begin"/>
      </w:r>
      <w:r>
        <w:rPr>
          <w:rFonts w:hint="default"/>
        </w:rPr>
        <w:instrText xml:space="preserve"> SEQ 图 \* ARABIC \s 1 </w:instrText>
      </w:r>
      <w:r>
        <w:rPr>
          <w:rFonts w:hint="default"/>
        </w:rPr>
        <w:fldChar w:fldCharType="separate"/>
      </w:r>
      <w:r>
        <w:rPr>
          <w:rFonts w:hint="default"/>
        </w:rPr>
        <w:t>14</w:t>
      </w:r>
      <w:r>
        <w:rPr>
          <w:rFonts w:hint="default"/>
        </w:rPr>
        <w:fldChar w:fldCharType="end"/>
      </w:r>
      <w:r>
        <w:rPr>
          <w:rFonts w:hint="eastAsia"/>
          <w:lang w:val="en-US" w:eastAsia="zh-CN"/>
        </w:rPr>
        <w:t xml:space="preserve"> 月牙形交通岛</w:t>
      </w:r>
    </w:p>
    <w:p w14:paraId="30F0852D">
      <w:pPr>
        <w:pStyle w:val="37"/>
        <w:bidi w:val="0"/>
        <w:rPr>
          <w:rFonts w:hint="default"/>
          <w:lang w:val="en-US" w:eastAsia="zh-CN"/>
        </w:rPr>
      </w:pPr>
    </w:p>
    <w:p w14:paraId="7D5DA59C">
      <w:pPr>
        <w:pStyle w:val="37"/>
        <w:bidi w:val="0"/>
      </w:pPr>
      <w:r>
        <w:drawing>
          <wp:inline distT="0" distB="0" distL="114300" distR="114300">
            <wp:extent cx="3030220" cy="2258695"/>
            <wp:effectExtent l="0" t="0" r="0" b="0"/>
            <wp:docPr id="66" name="图片 2" descr="7b0a202020202266696c746572223a202230220a7d0a"/>
            <wp:cNvGraphicFramePr>
              <a:graphicFrameLocks xmlns:a="http://schemas.openxmlformats.org/drawingml/2006/main" noChangeAspect="1"/>
              <a:extLst xmlns:a="http://schemas.openxmlformats.org/drawingml/2006/main">
                <a:ext uri="{7FBC4E63-A832-4D11-8238-D91031DB1400}">
                  <s:tag xmlns="http://www.wps.cn/officeDocument/2013/wpsCustomData" xmlns:s="http://www.wps.cn/officeDocument/2013/wpsCustomData">
                    <s:item s:name="picid" s:val="{9971c7ba-ccb4-4da1-85e8-bc396acd425b}"/>
                  </s:tag>
                </a:ext>
              </a:extLst>
            </wp:cNvGraphicFramePr>
            <a:graphic xmlns:a="http://schemas.openxmlformats.org/drawingml/2006/main">
              <a:graphicData uri="http://schemas.openxmlformats.org/drawingml/2006/picture">
                <pic:pic xmlns:pic="http://schemas.openxmlformats.org/drawingml/2006/picture">
                  <pic:nvPicPr>
                    <pic:cNvPr id="66" name="图片 2" descr="7b0a202020202266696c746572223a202230220a7d0a"/>
                    <pic:cNvPicPr>
                      <a:picLocks noChangeAspect="1"/>
                    </pic:cNvPicPr>
                  </pic:nvPicPr>
                  <pic:blipFill>
                    <a:blip r:embed="rId74">
                      <a:lum bright="-48000"/>
                    </a:blip>
                    <a:stretch>
                      <a:fillRect/>
                    </a:stretch>
                  </pic:blipFill>
                  <pic:spPr>
                    <a:xfrm>
                      <a:off x="0" y="0"/>
                      <a:ext cx="3030220" cy="2258695"/>
                    </a:xfrm>
                    <a:prstGeom prst="rect">
                      <a:avLst/>
                    </a:prstGeom>
                    <a:noFill/>
                    <a:ln>
                      <a:noFill/>
                    </a:ln>
                  </pic:spPr>
                </pic:pic>
              </a:graphicData>
            </a:graphic>
          </wp:inline>
        </w:drawing>
      </w:r>
    </w:p>
    <w:p w14:paraId="1126D4FC">
      <w:pPr>
        <w:pStyle w:val="33"/>
        <w:bidi w:val="0"/>
        <w:rPr>
          <w:rFonts w:hint="eastAsia"/>
          <w:lang w:val="en-US" w:eastAsia="zh-CN"/>
        </w:rPr>
      </w:pPr>
      <w:r>
        <w:t>图</w:t>
      </w:r>
      <w:r>
        <w:rPr>
          <w:rFonts w:hint="default"/>
        </w:rPr>
        <w:fldChar w:fldCharType="begin"/>
      </w:r>
      <w:r>
        <w:rPr>
          <w:rFonts w:hint="default"/>
        </w:rPr>
        <w:instrText xml:space="preserve"> STYLEREF 1 \s </w:instrText>
      </w:r>
      <w:r>
        <w:rPr>
          <w:rFonts w:hint="default"/>
        </w:rPr>
        <w:fldChar w:fldCharType="separate"/>
      </w:r>
      <w:r>
        <w:rPr>
          <w:rFonts w:hint="default"/>
        </w:rPr>
        <w:t>5</w:t>
      </w:r>
      <w:r>
        <w:rPr>
          <w:rFonts w:hint="default"/>
        </w:rPr>
        <w:fldChar w:fldCharType="end"/>
      </w:r>
      <w:r>
        <w:rPr>
          <w:rFonts w:hint="eastAsia"/>
        </w:rPr>
        <w:t>-</w:t>
      </w:r>
      <w:r>
        <w:rPr>
          <w:rFonts w:hint="default"/>
        </w:rPr>
        <w:fldChar w:fldCharType="begin"/>
      </w:r>
      <w:r>
        <w:rPr>
          <w:rFonts w:hint="default"/>
        </w:rPr>
        <w:instrText xml:space="preserve"> SEQ 图 \* ARABIC \s 1 </w:instrText>
      </w:r>
      <w:r>
        <w:rPr>
          <w:rFonts w:hint="default"/>
        </w:rPr>
        <w:fldChar w:fldCharType="separate"/>
      </w:r>
      <w:r>
        <w:rPr>
          <w:rFonts w:hint="default"/>
        </w:rPr>
        <w:t>14</w:t>
      </w:r>
      <w:r>
        <w:rPr>
          <w:rFonts w:hint="default"/>
        </w:rPr>
        <w:fldChar w:fldCharType="end"/>
      </w:r>
      <w:r>
        <w:rPr>
          <w:rFonts w:hint="eastAsia"/>
          <w:lang w:val="en-US" w:eastAsia="zh-CN"/>
        </w:rPr>
        <w:t xml:space="preserve"> 三心圆</w:t>
      </w:r>
    </w:p>
    <w:p w14:paraId="496A152C">
      <w:pPr>
        <w:numPr>
          <w:ilvl w:val="0"/>
          <w:numId w:val="29"/>
        </w:numPr>
        <w:tabs>
          <w:tab w:val="left" w:pos="851"/>
        </w:tabs>
        <w:spacing w:line="360" w:lineRule="auto"/>
        <w:ind w:left="0" w:firstLine="482" w:firstLineChars="200"/>
        <w:rPr>
          <w:rFonts w:hint="eastAsia" w:ascii="Times New Roman" w:hAnsi="Times New Roman" w:eastAsiaTheme="minorEastAsia"/>
          <w:b/>
          <w:sz w:val="24"/>
          <w:szCs w:val="24"/>
          <w:lang w:val="en-US" w:eastAsia="zh-CN"/>
        </w:rPr>
      </w:pPr>
      <w:r>
        <w:rPr>
          <w:rFonts w:hint="eastAsia" w:ascii="Times New Roman" w:hAnsi="Times New Roman" w:eastAsiaTheme="minorEastAsia"/>
          <w:b/>
          <w:sz w:val="24"/>
          <w:szCs w:val="24"/>
          <w:lang w:val="en-US" w:eastAsia="zh-CN"/>
        </w:rPr>
        <w:t>右转专用车道</w:t>
      </w:r>
    </w:p>
    <w:p w14:paraId="182CA4E6">
      <w:pPr>
        <w:numPr>
          <w:ilvl w:val="0"/>
          <w:numId w:val="31"/>
        </w:numPr>
        <w:tabs>
          <w:tab w:val="left" w:pos="851"/>
        </w:tabs>
        <w:spacing w:line="360" w:lineRule="auto"/>
        <w:ind w:left="0" w:firstLine="482" w:firstLineChars="200"/>
        <w:rPr>
          <w:rFonts w:hint="eastAsia" w:ascii="Times New Roman" w:hAnsi="Times New Roman" w:eastAsiaTheme="minorEastAsia"/>
          <w:b/>
          <w:sz w:val="24"/>
          <w:szCs w:val="24"/>
          <w:lang w:val="en-US" w:eastAsia="zh-CN"/>
        </w:rPr>
      </w:pPr>
      <w:r>
        <w:rPr>
          <w:rFonts w:hint="eastAsia" w:ascii="Times New Roman" w:hAnsi="Times New Roman" w:eastAsiaTheme="minorEastAsia"/>
          <w:b/>
          <w:sz w:val="24"/>
          <w:szCs w:val="24"/>
          <w:lang w:val="en-US" w:eastAsia="zh-CN"/>
        </w:rPr>
        <w:t>平行式右转专用车道</w:t>
      </w:r>
    </w:p>
    <w:p w14:paraId="39939EED">
      <w:pPr>
        <w:bidi w:val="0"/>
        <w:rPr>
          <w:rFonts w:hint="eastAsia"/>
          <w:lang w:val="en-US" w:eastAsia="zh-CN"/>
        </w:rPr>
      </w:pPr>
      <w:r>
        <w:rPr>
          <w:rFonts w:hint="eastAsia"/>
          <w:lang w:val="en-US" w:eastAsia="zh-CN"/>
        </w:rPr>
        <w:t>包括进出口道渐变段、进出口道展宽段及右转弯各车道的转弯曲线衔接，涉及衔接的车道包括右转弯机动车道/行车道、非机动车道/硬路肩和人行道/土路肩，右转弯曲线包括单圆或三心圆两种，单圆或三心圆两端分别与进出口道展宽段相切，设计顺序及参数按照加辅转角的方式设计。</w:t>
      </w:r>
    </w:p>
    <w:p w14:paraId="22BF108F">
      <w:pPr>
        <w:bidi w:val="0"/>
        <w:rPr>
          <w:rFonts w:hint="eastAsia"/>
          <w:lang w:val="en-US" w:eastAsia="zh-CN"/>
        </w:rPr>
      </w:pPr>
    </w:p>
    <w:p w14:paraId="36EE802D">
      <w:pPr>
        <w:pStyle w:val="37"/>
        <w:bidi w:val="0"/>
      </w:pPr>
      <w:r>
        <w:drawing>
          <wp:inline distT="0" distB="0" distL="114300" distR="114300">
            <wp:extent cx="2160270" cy="2101215"/>
            <wp:effectExtent l="0" t="0" r="0" b="0"/>
            <wp:docPr id="72" name="图片 6"/>
            <wp:cNvGraphicFramePr>
              <a:graphicFrameLocks xmlns:a="http://schemas.openxmlformats.org/drawingml/2006/main" noChangeAspect="1"/>
              <a:extLst xmlns:a="http://schemas.openxmlformats.org/drawingml/2006/main">
                <a:ext uri="{7FBC4E63-A832-4D11-8238-D91031DB1400}">
                  <s:tag xmlns="http://www.wps.cn/officeDocument/2013/wpsCustomData" xmlns:s="http://www.wps.cn/officeDocument/2013/wpsCustomData">
                    <s:item s:name="picid" s:val="{f45d63cb-5009-4735-a731-83bc12adbf0f}"/>
                  </s:tag>
                </a:ext>
              </a:extLst>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75">
                      <a:lum bright="-12000"/>
                    </a:blip>
                    <a:stretch>
                      <a:fillRect/>
                    </a:stretch>
                  </pic:blipFill>
                  <pic:spPr>
                    <a:xfrm rot="180000">
                      <a:off x="0" y="0"/>
                      <a:ext cx="2160270" cy="2101215"/>
                    </a:xfrm>
                    <a:prstGeom prst="rect">
                      <a:avLst/>
                    </a:prstGeom>
                    <a:noFill/>
                    <a:ln>
                      <a:noFill/>
                    </a:ln>
                  </pic:spPr>
                </pic:pic>
              </a:graphicData>
            </a:graphic>
          </wp:inline>
        </w:drawing>
      </w:r>
    </w:p>
    <w:p w14:paraId="47DC353B">
      <w:pPr>
        <w:pStyle w:val="33"/>
        <w:rPr>
          <w:rFonts w:hint="eastAsia"/>
          <w:lang w:val="en-US" w:eastAsia="zh-CN"/>
        </w:rPr>
      </w:pPr>
      <w:r>
        <w:rPr>
          <w:b/>
          <w:bCs/>
        </w:rPr>
        <w:t>图</w:t>
      </w:r>
      <w:r>
        <w:rPr>
          <w:rFonts w:hint="default"/>
          <w:b/>
          <w:bCs/>
        </w:rPr>
        <w:fldChar w:fldCharType="begin"/>
      </w:r>
      <w:r>
        <w:rPr>
          <w:rFonts w:hint="default"/>
          <w:b/>
          <w:bCs/>
        </w:rPr>
        <w:instrText xml:space="preserve"> STYLEREF 1 \s </w:instrText>
      </w:r>
      <w:r>
        <w:rPr>
          <w:rFonts w:hint="default"/>
          <w:b/>
          <w:bCs/>
        </w:rPr>
        <w:fldChar w:fldCharType="separate"/>
      </w:r>
      <w:r>
        <w:rPr>
          <w:rFonts w:hint="default"/>
          <w:b/>
          <w:bCs/>
        </w:rPr>
        <w:t>5</w:t>
      </w:r>
      <w:r>
        <w:rPr>
          <w:rFonts w:hint="default"/>
          <w:b/>
          <w:bCs/>
        </w:rPr>
        <w:fldChar w:fldCharType="end"/>
      </w:r>
      <w:r>
        <w:rPr>
          <w:rFonts w:hint="eastAsia"/>
          <w:b/>
          <w:bCs/>
        </w:rPr>
        <w:t>-</w:t>
      </w:r>
      <w:r>
        <w:rPr>
          <w:rFonts w:hint="default"/>
          <w:b/>
          <w:bCs/>
        </w:rPr>
        <w:fldChar w:fldCharType="begin"/>
      </w:r>
      <w:r>
        <w:rPr>
          <w:rFonts w:hint="default"/>
          <w:b/>
          <w:bCs/>
        </w:rPr>
        <w:instrText xml:space="preserve"> SEQ 图 \* ARABIC \s 1 </w:instrText>
      </w:r>
      <w:r>
        <w:rPr>
          <w:rFonts w:hint="default"/>
          <w:b/>
          <w:bCs/>
        </w:rPr>
        <w:fldChar w:fldCharType="separate"/>
      </w:r>
      <w:r>
        <w:rPr>
          <w:rFonts w:hint="default"/>
          <w:b/>
          <w:bCs/>
        </w:rPr>
        <w:t>16</w:t>
      </w:r>
      <w:r>
        <w:rPr>
          <w:rFonts w:hint="default"/>
          <w:b/>
          <w:bCs/>
        </w:rPr>
        <w:fldChar w:fldCharType="end"/>
      </w:r>
      <w:r>
        <w:rPr>
          <w:rFonts w:hint="eastAsia"/>
          <w:b/>
          <w:bCs/>
          <w:lang w:val="en-US" w:eastAsia="zh-CN"/>
        </w:rPr>
        <w:t xml:space="preserve"> 平行式式右转专用车道</w:t>
      </w:r>
    </w:p>
    <w:p w14:paraId="70405DEB">
      <w:pPr>
        <w:numPr>
          <w:ilvl w:val="0"/>
          <w:numId w:val="32"/>
        </w:numPr>
        <w:tabs>
          <w:tab w:val="left" w:pos="567"/>
          <w:tab w:val="left" w:pos="709"/>
        </w:tabs>
        <w:spacing w:line="360" w:lineRule="auto"/>
        <w:ind w:left="0" w:firstLine="482"/>
        <w:rPr>
          <w:rFonts w:hint="default" w:ascii="Times New Roman" w:hAnsi="Times New Roman"/>
          <w:b/>
          <w:sz w:val="24"/>
          <w:szCs w:val="24"/>
          <w:lang w:val="en-US" w:eastAsia="zh-CN"/>
        </w:rPr>
      </w:pPr>
      <w:r>
        <w:rPr>
          <w:rFonts w:hint="eastAsia" w:ascii="Times New Roman" w:hAnsi="Times New Roman"/>
          <w:b/>
          <w:sz w:val="24"/>
          <w:szCs w:val="24"/>
          <w:lang w:val="en-US" w:eastAsia="zh-CN"/>
        </w:rPr>
        <w:t>交叉道路为公路</w:t>
      </w:r>
    </w:p>
    <w:p w14:paraId="144E2093">
      <w:pPr>
        <w:bidi w:val="0"/>
        <w:rPr>
          <w:rFonts w:hint="eastAsia"/>
          <w:lang w:val="en-US" w:eastAsia="zh-CN"/>
        </w:rPr>
      </w:pPr>
      <w:r>
        <w:rPr>
          <w:rFonts w:hint="eastAsia"/>
          <w:lang w:val="en-US" w:eastAsia="zh-CN"/>
        </w:rPr>
        <w:t>路线规范第10.5.3条第2款，“给出变速车道为等宽车道时，其长度应按表另增渐变段长度”。渐变段长度一般值见</w:t>
      </w:r>
      <w:r>
        <w:rPr>
          <w:rFonts w:hint="eastAsia"/>
          <w:lang w:val="en-US" w:eastAsia="zh-CN"/>
        </w:rPr>
        <w:fldChar w:fldCharType="begin"/>
      </w:r>
      <w:r>
        <w:rPr>
          <w:rFonts w:hint="eastAsia"/>
          <w:lang w:val="en-US" w:eastAsia="zh-CN"/>
        </w:rPr>
        <w:instrText xml:space="preserve"> REF _Ref10937 \h </w:instrText>
      </w:r>
      <w:r>
        <w:rPr>
          <w:rFonts w:hint="eastAsia"/>
          <w:lang w:val="en-US" w:eastAsia="zh-CN"/>
        </w:rPr>
        <w:fldChar w:fldCharType="separate"/>
      </w:r>
      <w:r>
        <w:rPr>
          <w:rFonts w:ascii="Times New Roman" w:hAnsi="Times New Roman" w:eastAsia="宋体" w:cs="Times New Roman"/>
          <w:color w:val="auto"/>
          <w:highlight w:val="none"/>
        </w:rPr>
        <w:t>表</w:t>
      </w:r>
      <w:r>
        <w:rPr>
          <w:rFonts w:hint="default" w:ascii="Times New Roman" w:hAnsi="Times New Roman" w:eastAsia="宋体" w:cs="Times New Roman"/>
          <w:color w:val="auto"/>
          <w:highlight w:val="none"/>
        </w:rPr>
        <w:fldChar w:fldCharType="begin"/>
      </w:r>
      <w:r>
        <w:rPr>
          <w:rFonts w:hint="default" w:ascii="Times New Roman" w:hAnsi="Times New Roman" w:eastAsia="宋体" w:cs="Times New Roman"/>
          <w:color w:val="auto"/>
          <w:highlight w:val="none"/>
        </w:rPr>
        <w:instrText xml:space="preserve"> STYLEREF 1 \s </w:instrText>
      </w:r>
      <w:r>
        <w:rPr>
          <w:rFonts w:hint="default" w:ascii="Times New Roman" w:hAnsi="Times New Roman" w:eastAsia="宋体" w:cs="Times New Roman"/>
          <w:color w:val="auto"/>
          <w:highlight w:val="none"/>
        </w:rPr>
        <w:fldChar w:fldCharType="separate"/>
      </w:r>
      <w:r>
        <w:rPr>
          <w:rFonts w:hint="default" w:ascii="Times New Roman" w:hAnsi="Times New Roman" w:eastAsia="宋体" w:cs="Times New Roman"/>
          <w:color w:val="auto"/>
          <w:highlight w:val="none"/>
        </w:rPr>
        <w:t>5</w:t>
      </w:r>
      <w:r>
        <w:rPr>
          <w:rFonts w:hint="default" w:ascii="Times New Roman" w:hAnsi="Times New Roman" w:eastAsia="宋体" w:cs="Times New Roman"/>
          <w:color w:val="auto"/>
          <w:highlight w:val="none"/>
        </w:rPr>
        <w:fldChar w:fldCharType="end"/>
      </w:r>
      <w:r>
        <w:rPr>
          <w:rFonts w:hint="eastAsia" w:ascii="Times New Roman" w:hAnsi="Times New Roman" w:eastAsia="宋体" w:cs="Times New Roman"/>
          <w:color w:val="auto"/>
          <w:highlight w:val="none"/>
          <w:lang w:eastAsia="zh-CN"/>
        </w:rPr>
        <w:t>-</w:t>
      </w:r>
      <w:r>
        <w:rPr>
          <w:rFonts w:hint="default" w:ascii="Times New Roman" w:hAnsi="Times New Roman" w:eastAsia="宋体" w:cs="Times New Roman"/>
          <w:color w:val="auto"/>
          <w:highlight w:val="none"/>
        </w:rPr>
        <w:t>3</w:t>
      </w:r>
      <w:r>
        <w:rPr>
          <w:rFonts w:hint="eastAsia"/>
          <w:lang w:val="en-US" w:eastAsia="zh-CN"/>
        </w:rPr>
        <w:fldChar w:fldCharType="end"/>
      </w:r>
      <w:r>
        <w:rPr>
          <w:rFonts w:hint="eastAsia"/>
          <w:lang w:val="en-US" w:eastAsia="zh-CN"/>
        </w:rPr>
        <w:t>。</w:t>
      </w:r>
    </w:p>
    <w:p w14:paraId="12F9636F">
      <w:pPr>
        <w:pStyle w:val="34"/>
        <w:bidi w:val="0"/>
        <w:rPr>
          <w:rFonts w:hint="default"/>
          <w:lang w:val="en-US" w:eastAsia="zh-CN"/>
        </w:rPr>
      </w:pPr>
      <w:bookmarkStart w:id="3" w:name="_Ref10937"/>
      <w:r>
        <w:t>表</w:t>
      </w:r>
      <w:r>
        <w:rPr>
          <w:rFonts w:hint="default"/>
        </w:rPr>
        <w:fldChar w:fldCharType="begin"/>
      </w:r>
      <w:r>
        <w:rPr>
          <w:rFonts w:hint="default"/>
        </w:rPr>
        <w:instrText xml:space="preserve"> STYLEREF 1 \s </w:instrText>
      </w:r>
      <w:r>
        <w:rPr>
          <w:rFonts w:hint="default"/>
        </w:rPr>
        <w:fldChar w:fldCharType="separate"/>
      </w:r>
      <w:r>
        <w:rPr>
          <w:rFonts w:hint="default"/>
        </w:rPr>
        <w:t>5</w:t>
      </w:r>
      <w:r>
        <w:rPr>
          <w:rFonts w:hint="default"/>
        </w:rPr>
        <w:fldChar w:fldCharType="end"/>
      </w:r>
      <w:r>
        <w:rPr>
          <w:rFonts w:hint="eastAsia"/>
          <w:lang w:eastAsia="zh-CN"/>
        </w:rPr>
        <w:t>-</w:t>
      </w:r>
      <w:r>
        <w:rPr>
          <w:rFonts w:hint="default"/>
        </w:rPr>
        <w:fldChar w:fldCharType="begin"/>
      </w:r>
      <w:r>
        <w:rPr>
          <w:rFonts w:hint="default"/>
        </w:rPr>
        <w:instrText xml:space="preserve"> SEQ 表 \* ARABIC \s 1 </w:instrText>
      </w:r>
      <w:r>
        <w:rPr>
          <w:rFonts w:hint="default"/>
        </w:rPr>
        <w:fldChar w:fldCharType="separate"/>
      </w:r>
      <w:r>
        <w:rPr>
          <w:rFonts w:hint="default"/>
        </w:rPr>
        <w:t>3</w:t>
      </w:r>
      <w:r>
        <w:rPr>
          <w:rFonts w:hint="default"/>
        </w:rPr>
        <w:fldChar w:fldCharType="end"/>
      </w:r>
      <w:bookmarkEnd w:id="3"/>
      <w:r>
        <w:rPr>
          <w:rFonts w:hint="default"/>
          <w:lang w:val="en-US" w:eastAsia="zh-CN"/>
        </w:rPr>
        <w:t xml:space="preserve"> </w:t>
      </w:r>
      <w:r>
        <w:rPr>
          <w:rFonts w:hint="eastAsia"/>
          <w:lang w:val="en-US" w:eastAsia="zh-CN"/>
        </w:rPr>
        <w:t>渐变段长度一般值</w:t>
      </w: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15" w:type="dxa"/>
          <w:left w:w="15" w:type="dxa"/>
          <w:bottom w:w="15" w:type="dxa"/>
          <w:right w:w="15" w:type="dxa"/>
        </w:tblCellMar>
      </w:tblPr>
      <w:tblGrid>
        <w:gridCol w:w="2873"/>
        <w:gridCol w:w="1293"/>
        <w:gridCol w:w="1153"/>
        <w:gridCol w:w="1122"/>
        <w:gridCol w:w="1357"/>
      </w:tblGrid>
      <w:tr w14:paraId="5C23D9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348" w:hRule="atLeast"/>
          <w:jc w:val="center"/>
        </w:trPr>
        <w:tc>
          <w:tcPr>
            <w:tcW w:w="2873" w:type="dxa"/>
            <w:shd w:val="clear" w:color="auto" w:fill="auto"/>
            <w:vAlign w:val="center"/>
          </w:tcPr>
          <w:p w14:paraId="41DC4F2F">
            <w:pPr>
              <w:pStyle w:val="36"/>
              <w:bidi w:val="0"/>
              <w:rPr>
                <w:b/>
                <w:bCs/>
              </w:rPr>
            </w:pPr>
            <w:r>
              <w:rPr>
                <w:b/>
                <w:bCs/>
                <w:lang w:val="en-US" w:eastAsia="zh-CN"/>
              </w:rPr>
              <w:t>设计速度（km/h）</w:t>
            </w:r>
          </w:p>
        </w:tc>
        <w:tc>
          <w:tcPr>
            <w:tcW w:w="1293" w:type="dxa"/>
            <w:shd w:val="clear" w:color="auto" w:fill="auto"/>
            <w:vAlign w:val="center"/>
          </w:tcPr>
          <w:p w14:paraId="4108E63E">
            <w:pPr>
              <w:pStyle w:val="36"/>
              <w:bidi w:val="0"/>
            </w:pPr>
            <w:r>
              <w:rPr>
                <w:lang w:val="en-US" w:eastAsia="zh-CN"/>
              </w:rPr>
              <w:t>100</w:t>
            </w:r>
          </w:p>
        </w:tc>
        <w:tc>
          <w:tcPr>
            <w:tcW w:w="1153" w:type="dxa"/>
            <w:shd w:val="clear" w:color="auto" w:fill="auto"/>
            <w:vAlign w:val="center"/>
          </w:tcPr>
          <w:p w14:paraId="5EECDB26">
            <w:pPr>
              <w:pStyle w:val="36"/>
              <w:bidi w:val="0"/>
            </w:pPr>
            <w:r>
              <w:rPr>
                <w:lang w:val="en-US" w:eastAsia="zh-CN"/>
              </w:rPr>
              <w:t>80</w:t>
            </w:r>
          </w:p>
        </w:tc>
        <w:tc>
          <w:tcPr>
            <w:tcW w:w="1122" w:type="dxa"/>
            <w:shd w:val="clear" w:color="auto" w:fill="auto"/>
            <w:vAlign w:val="center"/>
          </w:tcPr>
          <w:p w14:paraId="36DE3A37">
            <w:pPr>
              <w:pStyle w:val="36"/>
              <w:bidi w:val="0"/>
            </w:pPr>
            <w:r>
              <w:rPr>
                <w:lang w:val="en-US" w:eastAsia="zh-CN"/>
              </w:rPr>
              <w:t>60</w:t>
            </w:r>
          </w:p>
        </w:tc>
        <w:tc>
          <w:tcPr>
            <w:tcW w:w="1357" w:type="dxa"/>
            <w:shd w:val="clear" w:color="auto" w:fill="auto"/>
            <w:vAlign w:val="center"/>
          </w:tcPr>
          <w:p w14:paraId="10B99A31">
            <w:pPr>
              <w:pStyle w:val="36"/>
              <w:bidi w:val="0"/>
            </w:pPr>
            <w:r>
              <w:rPr>
                <w:lang w:val="en-US" w:eastAsia="zh-CN"/>
              </w:rPr>
              <w:t>40</w:t>
            </w:r>
          </w:p>
        </w:tc>
      </w:tr>
      <w:tr w14:paraId="4AC65F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151" w:hRule="atLeast"/>
          <w:jc w:val="center"/>
        </w:trPr>
        <w:tc>
          <w:tcPr>
            <w:tcW w:w="2873" w:type="dxa"/>
            <w:shd w:val="clear" w:color="auto" w:fill="auto"/>
            <w:vAlign w:val="center"/>
          </w:tcPr>
          <w:p w14:paraId="151F06E1">
            <w:pPr>
              <w:pStyle w:val="36"/>
              <w:bidi w:val="0"/>
              <w:rPr>
                <w:b/>
                <w:bCs/>
              </w:rPr>
            </w:pPr>
            <w:r>
              <w:rPr>
                <w:b/>
                <w:bCs/>
                <w:lang w:val="en-US" w:eastAsia="zh-CN"/>
              </w:rPr>
              <w:t>渐变段长度（m）</w:t>
            </w:r>
          </w:p>
        </w:tc>
        <w:tc>
          <w:tcPr>
            <w:tcW w:w="1293" w:type="dxa"/>
            <w:shd w:val="clear" w:color="auto" w:fill="auto"/>
            <w:vAlign w:val="center"/>
          </w:tcPr>
          <w:p w14:paraId="4F284F75">
            <w:pPr>
              <w:pStyle w:val="36"/>
              <w:bidi w:val="0"/>
            </w:pPr>
            <w:r>
              <w:rPr>
                <w:lang w:val="en-US" w:eastAsia="zh-CN"/>
              </w:rPr>
              <w:t>60</w:t>
            </w:r>
          </w:p>
        </w:tc>
        <w:tc>
          <w:tcPr>
            <w:tcW w:w="1153" w:type="dxa"/>
            <w:shd w:val="clear" w:color="auto" w:fill="auto"/>
            <w:vAlign w:val="center"/>
          </w:tcPr>
          <w:p w14:paraId="6F5B2427">
            <w:pPr>
              <w:pStyle w:val="36"/>
              <w:bidi w:val="0"/>
            </w:pPr>
            <w:r>
              <w:rPr>
                <w:lang w:val="en-US" w:eastAsia="zh-CN"/>
              </w:rPr>
              <w:t>50</w:t>
            </w:r>
          </w:p>
        </w:tc>
        <w:tc>
          <w:tcPr>
            <w:tcW w:w="1122" w:type="dxa"/>
            <w:shd w:val="clear" w:color="auto" w:fill="auto"/>
            <w:vAlign w:val="center"/>
          </w:tcPr>
          <w:p w14:paraId="49BCC4B9">
            <w:pPr>
              <w:pStyle w:val="36"/>
              <w:bidi w:val="0"/>
            </w:pPr>
            <w:r>
              <w:rPr>
                <w:lang w:val="en-US" w:eastAsia="zh-CN"/>
              </w:rPr>
              <w:t>40</w:t>
            </w:r>
          </w:p>
        </w:tc>
        <w:tc>
          <w:tcPr>
            <w:tcW w:w="1357" w:type="dxa"/>
            <w:shd w:val="clear" w:color="auto" w:fill="auto"/>
            <w:vAlign w:val="center"/>
          </w:tcPr>
          <w:p w14:paraId="25A681AC">
            <w:pPr>
              <w:pStyle w:val="36"/>
              <w:bidi w:val="0"/>
            </w:pPr>
            <w:r>
              <w:rPr>
                <w:lang w:val="en-US" w:eastAsia="zh-CN"/>
              </w:rPr>
              <w:t>30</w:t>
            </w:r>
          </w:p>
        </w:tc>
      </w:tr>
    </w:tbl>
    <w:p w14:paraId="50DA2AED">
      <w:pPr>
        <w:bidi w:val="0"/>
        <w:rPr>
          <w:rFonts w:hint="default"/>
          <w:lang w:val="en-US" w:eastAsia="zh-CN"/>
        </w:rPr>
      </w:pPr>
      <w:r>
        <w:rPr>
          <w:rFonts w:hint="eastAsia"/>
          <w:lang w:val="en-US" w:eastAsia="zh-CN"/>
        </w:rPr>
        <w:t>路线规范第10.5.3条第1款按照公路类别、设计速度和变速条件给出了变速车道（展宽段）长度，其中公路类别分别为主要公路和次要公路；每种公路类别都有不同设计速度；变速条件将减速车道（进口道展宽段）末速和加速车道（进口道展宽段）始速分为了0、20、40km/h三组。其排列组合数多。为简化程序，主要公路和次要公路设计速度相同时本程采取该条款主要公路相关取值，规定减速车道（进口道展宽段）末速和加速车道（进口道展宽段）始速均设计速度50%，将路线规范第10.5.3展宽段长度重新整理到</w:t>
      </w:r>
      <w:r>
        <w:rPr>
          <w:rFonts w:hint="eastAsia"/>
          <w:lang w:val="en-US" w:eastAsia="zh-CN"/>
        </w:rPr>
        <w:fldChar w:fldCharType="begin"/>
      </w:r>
      <w:r>
        <w:rPr>
          <w:rFonts w:hint="eastAsia"/>
          <w:lang w:val="en-US" w:eastAsia="zh-CN"/>
        </w:rPr>
        <w:instrText xml:space="preserve"> REF _Ref11019 \h </w:instrText>
      </w:r>
      <w:r>
        <w:rPr>
          <w:rFonts w:hint="eastAsia"/>
          <w:lang w:val="en-US" w:eastAsia="zh-CN"/>
        </w:rPr>
        <w:fldChar w:fldCharType="separate"/>
      </w:r>
      <w:r>
        <w:rPr>
          <w:rFonts w:ascii="Times New Roman" w:hAnsi="Times New Roman" w:eastAsia="宋体" w:cs="Times New Roman"/>
          <w:color w:val="auto"/>
          <w:highlight w:val="none"/>
        </w:rPr>
        <w:t>表</w:t>
      </w:r>
      <w:r>
        <w:rPr>
          <w:rFonts w:hint="default" w:ascii="Times New Roman" w:hAnsi="Times New Roman" w:eastAsia="宋体" w:cs="Times New Roman"/>
          <w:color w:val="auto"/>
          <w:highlight w:val="none"/>
        </w:rPr>
        <w:fldChar w:fldCharType="begin"/>
      </w:r>
      <w:r>
        <w:rPr>
          <w:rFonts w:hint="default" w:ascii="Times New Roman" w:hAnsi="Times New Roman" w:eastAsia="宋体" w:cs="Times New Roman"/>
          <w:color w:val="auto"/>
          <w:highlight w:val="none"/>
        </w:rPr>
        <w:instrText xml:space="preserve"> STYLEREF 1 \s </w:instrText>
      </w:r>
      <w:r>
        <w:rPr>
          <w:rFonts w:hint="default" w:ascii="Times New Roman" w:hAnsi="Times New Roman" w:eastAsia="宋体" w:cs="Times New Roman"/>
          <w:color w:val="auto"/>
          <w:highlight w:val="none"/>
        </w:rPr>
        <w:fldChar w:fldCharType="separate"/>
      </w:r>
      <w:r>
        <w:rPr>
          <w:rFonts w:hint="default" w:ascii="Times New Roman" w:hAnsi="Times New Roman" w:eastAsia="宋体" w:cs="Times New Roman"/>
          <w:color w:val="auto"/>
          <w:highlight w:val="none"/>
        </w:rPr>
        <w:t>5</w:t>
      </w:r>
      <w:r>
        <w:rPr>
          <w:rFonts w:hint="default" w:ascii="Times New Roman" w:hAnsi="Times New Roman" w:eastAsia="宋体" w:cs="Times New Roman"/>
          <w:color w:val="auto"/>
          <w:highlight w:val="none"/>
        </w:rPr>
        <w:fldChar w:fldCharType="end"/>
      </w:r>
      <w:r>
        <w:rPr>
          <w:rFonts w:hint="eastAsia" w:ascii="Times New Roman" w:hAnsi="Times New Roman" w:eastAsia="宋体" w:cs="Times New Roman"/>
          <w:color w:val="auto"/>
          <w:highlight w:val="none"/>
          <w:lang w:eastAsia="zh-CN"/>
        </w:rPr>
        <w:t>-</w:t>
      </w:r>
      <w:r>
        <w:rPr>
          <w:rFonts w:hint="default" w:ascii="Times New Roman" w:hAnsi="Times New Roman" w:eastAsia="宋体" w:cs="Times New Roman"/>
          <w:color w:val="auto"/>
          <w:highlight w:val="none"/>
        </w:rPr>
        <w:t>4</w:t>
      </w:r>
      <w:r>
        <w:rPr>
          <w:rFonts w:hint="eastAsia"/>
          <w:lang w:val="en-US" w:eastAsia="zh-CN"/>
        </w:rPr>
        <w:fldChar w:fldCharType="end"/>
      </w:r>
      <w:r>
        <w:rPr>
          <w:rFonts w:hint="eastAsia"/>
          <w:lang w:val="en-US" w:eastAsia="zh-CN"/>
        </w:rPr>
        <w:t>，其中一部分一般值依据原条款差值计算得到。</w:t>
      </w:r>
    </w:p>
    <w:p w14:paraId="10AE171A">
      <w:pPr>
        <w:pStyle w:val="34"/>
        <w:bidi w:val="0"/>
        <w:rPr>
          <w:rFonts w:hint="default"/>
          <w:lang w:val="en-US" w:eastAsia="zh-CN"/>
        </w:rPr>
      </w:pPr>
      <w:bookmarkStart w:id="4" w:name="_Ref11019"/>
      <w:r>
        <w:t>表</w:t>
      </w:r>
      <w:r>
        <w:rPr>
          <w:rFonts w:hint="default"/>
        </w:rPr>
        <w:fldChar w:fldCharType="begin"/>
      </w:r>
      <w:r>
        <w:rPr>
          <w:rFonts w:hint="default"/>
        </w:rPr>
        <w:instrText xml:space="preserve"> STYLEREF 1 \s </w:instrText>
      </w:r>
      <w:r>
        <w:rPr>
          <w:rFonts w:hint="default"/>
        </w:rPr>
        <w:fldChar w:fldCharType="separate"/>
      </w:r>
      <w:r>
        <w:rPr>
          <w:rFonts w:hint="default"/>
        </w:rPr>
        <w:t>5</w:t>
      </w:r>
      <w:r>
        <w:rPr>
          <w:rFonts w:hint="default"/>
        </w:rPr>
        <w:fldChar w:fldCharType="end"/>
      </w:r>
      <w:r>
        <w:rPr>
          <w:rFonts w:hint="eastAsia"/>
          <w:lang w:eastAsia="zh-CN"/>
        </w:rPr>
        <w:t>-</w:t>
      </w:r>
      <w:r>
        <w:rPr>
          <w:rFonts w:hint="default"/>
        </w:rPr>
        <w:fldChar w:fldCharType="begin"/>
      </w:r>
      <w:r>
        <w:rPr>
          <w:rFonts w:hint="default"/>
        </w:rPr>
        <w:instrText xml:space="preserve"> SEQ 表 \* ARABIC \s 1 </w:instrText>
      </w:r>
      <w:r>
        <w:rPr>
          <w:rFonts w:hint="default"/>
        </w:rPr>
        <w:fldChar w:fldCharType="separate"/>
      </w:r>
      <w:r>
        <w:rPr>
          <w:rFonts w:hint="default"/>
        </w:rPr>
        <w:t>4</w:t>
      </w:r>
      <w:r>
        <w:rPr>
          <w:rFonts w:hint="default"/>
        </w:rPr>
        <w:fldChar w:fldCharType="end"/>
      </w:r>
      <w:bookmarkEnd w:id="4"/>
      <w:r>
        <w:rPr>
          <w:rFonts w:hint="default"/>
          <w:lang w:val="en-US" w:eastAsia="zh-CN"/>
        </w:rPr>
        <w:t xml:space="preserve"> </w:t>
      </w:r>
      <w:r>
        <w:rPr>
          <w:rFonts w:hint="eastAsia"/>
          <w:lang w:val="en-US" w:eastAsia="zh-CN"/>
        </w:rPr>
        <w:t>公路进出口道展宽段长度一般值</w:t>
      </w: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15" w:type="dxa"/>
          <w:left w:w="15" w:type="dxa"/>
          <w:bottom w:w="15" w:type="dxa"/>
          <w:right w:w="15" w:type="dxa"/>
        </w:tblCellMar>
      </w:tblPr>
      <w:tblGrid>
        <w:gridCol w:w="2189"/>
        <w:gridCol w:w="2885"/>
        <w:gridCol w:w="2885"/>
      </w:tblGrid>
      <w:tr w14:paraId="528D0D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353" w:hRule="atLeast"/>
          <w:jc w:val="center"/>
        </w:trPr>
        <w:tc>
          <w:tcPr>
            <w:tcW w:w="2189" w:type="dxa"/>
            <w:vMerge w:val="restart"/>
            <w:shd w:val="clear" w:color="auto" w:fill="auto"/>
            <w:vAlign w:val="center"/>
          </w:tcPr>
          <w:p w14:paraId="28B02AB5">
            <w:pPr>
              <w:pStyle w:val="36"/>
              <w:bidi w:val="0"/>
              <w:rPr>
                <w:b/>
                <w:bCs/>
              </w:rPr>
            </w:pPr>
            <w:r>
              <w:rPr>
                <w:b/>
                <w:bCs/>
                <w:lang w:val="en-US" w:eastAsia="zh-CN"/>
              </w:rPr>
              <w:t>设计速度（km/h）</w:t>
            </w:r>
          </w:p>
        </w:tc>
        <w:tc>
          <w:tcPr>
            <w:tcW w:w="5770" w:type="dxa"/>
            <w:gridSpan w:val="2"/>
            <w:shd w:val="clear" w:color="auto" w:fill="auto"/>
            <w:vAlign w:val="center"/>
          </w:tcPr>
          <w:p w14:paraId="7C6C57A4">
            <w:pPr>
              <w:pStyle w:val="36"/>
              <w:bidi w:val="0"/>
              <w:rPr>
                <w:rFonts w:hint="eastAsia"/>
                <w:b/>
                <w:bCs/>
                <w:lang w:val="en-US" w:eastAsia="zh-CN"/>
              </w:rPr>
            </w:pPr>
            <w:r>
              <w:rPr>
                <w:rFonts w:hint="eastAsia"/>
                <w:b/>
                <w:bCs/>
                <w:lang w:val="en-US" w:eastAsia="zh-CN"/>
              </w:rPr>
              <w:t>展宽段长度</w:t>
            </w:r>
            <w:r>
              <w:rPr>
                <w:b/>
                <w:bCs/>
                <w:lang w:val="en-US" w:eastAsia="zh-CN"/>
              </w:rPr>
              <w:t>（m）</w:t>
            </w:r>
          </w:p>
        </w:tc>
      </w:tr>
      <w:tr w14:paraId="2EC6AF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353" w:hRule="atLeast"/>
          <w:jc w:val="center"/>
        </w:trPr>
        <w:tc>
          <w:tcPr>
            <w:tcW w:w="2189" w:type="dxa"/>
            <w:vMerge w:val="continue"/>
            <w:shd w:val="clear" w:color="auto" w:fill="auto"/>
            <w:vAlign w:val="center"/>
          </w:tcPr>
          <w:p w14:paraId="5DE92F94">
            <w:pPr>
              <w:pStyle w:val="36"/>
              <w:bidi w:val="0"/>
              <w:rPr>
                <w:b/>
                <w:bCs/>
              </w:rPr>
            </w:pPr>
          </w:p>
        </w:tc>
        <w:tc>
          <w:tcPr>
            <w:tcW w:w="2885" w:type="dxa"/>
            <w:shd w:val="clear" w:color="auto" w:fill="auto"/>
            <w:vAlign w:val="center"/>
          </w:tcPr>
          <w:p w14:paraId="3B7782CE">
            <w:pPr>
              <w:pStyle w:val="36"/>
              <w:bidi w:val="0"/>
              <w:rPr>
                <w:b/>
                <w:bCs/>
              </w:rPr>
            </w:pPr>
            <w:r>
              <w:rPr>
                <w:rFonts w:hint="eastAsia"/>
                <w:b/>
                <w:bCs/>
                <w:lang w:val="en-US" w:eastAsia="zh-CN"/>
              </w:rPr>
              <w:t>进口道</w:t>
            </w:r>
          </w:p>
        </w:tc>
        <w:tc>
          <w:tcPr>
            <w:tcW w:w="2885" w:type="dxa"/>
            <w:shd w:val="clear" w:color="auto" w:fill="auto"/>
            <w:vAlign w:val="center"/>
          </w:tcPr>
          <w:p w14:paraId="248380D3">
            <w:pPr>
              <w:pStyle w:val="36"/>
              <w:bidi w:val="0"/>
              <w:rPr>
                <w:b/>
                <w:bCs/>
              </w:rPr>
            </w:pPr>
            <w:r>
              <w:rPr>
                <w:rFonts w:hint="eastAsia"/>
                <w:b/>
                <w:bCs/>
                <w:lang w:val="en-US" w:eastAsia="zh-CN"/>
              </w:rPr>
              <w:t>出口道</w:t>
            </w:r>
          </w:p>
        </w:tc>
      </w:tr>
      <w:tr w14:paraId="5F6EB6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353" w:hRule="atLeast"/>
          <w:jc w:val="center"/>
        </w:trPr>
        <w:tc>
          <w:tcPr>
            <w:tcW w:w="2189" w:type="dxa"/>
            <w:shd w:val="clear" w:color="auto" w:fill="auto"/>
            <w:vAlign w:val="center"/>
          </w:tcPr>
          <w:p w14:paraId="51B6F292">
            <w:pPr>
              <w:pStyle w:val="36"/>
              <w:bidi w:val="0"/>
            </w:pPr>
            <w:r>
              <w:rPr>
                <w:lang w:val="en-US" w:eastAsia="zh-CN"/>
              </w:rPr>
              <w:t>80</w:t>
            </w:r>
          </w:p>
        </w:tc>
        <w:tc>
          <w:tcPr>
            <w:tcW w:w="2885" w:type="dxa"/>
            <w:shd w:val="clear" w:color="auto" w:fill="auto"/>
            <w:vAlign w:val="center"/>
          </w:tcPr>
          <w:p w14:paraId="09DB2C23">
            <w:pPr>
              <w:pStyle w:val="36"/>
              <w:bidi w:val="0"/>
              <w:rPr>
                <w:rFonts w:hint="default"/>
                <w:lang w:val="en-US"/>
              </w:rPr>
            </w:pPr>
            <w:r>
              <w:rPr>
                <w:rFonts w:hint="eastAsia"/>
                <w:lang w:val="en-US" w:eastAsia="zh-CN"/>
              </w:rPr>
              <w:t>32</w:t>
            </w:r>
          </w:p>
        </w:tc>
        <w:tc>
          <w:tcPr>
            <w:tcW w:w="2885" w:type="dxa"/>
            <w:shd w:val="clear" w:color="auto" w:fill="auto"/>
            <w:vAlign w:val="center"/>
          </w:tcPr>
          <w:p w14:paraId="1F418192">
            <w:pPr>
              <w:pStyle w:val="36"/>
              <w:bidi w:val="0"/>
            </w:pPr>
            <w:r>
              <w:rPr>
                <w:lang w:val="en-US" w:eastAsia="zh-CN"/>
              </w:rPr>
              <w:t>80</w:t>
            </w:r>
          </w:p>
        </w:tc>
      </w:tr>
      <w:tr w14:paraId="687DD8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353" w:hRule="atLeast"/>
          <w:jc w:val="center"/>
        </w:trPr>
        <w:tc>
          <w:tcPr>
            <w:tcW w:w="2189" w:type="dxa"/>
            <w:shd w:val="clear" w:color="auto" w:fill="auto"/>
            <w:vAlign w:val="center"/>
          </w:tcPr>
          <w:p w14:paraId="431C2F84">
            <w:pPr>
              <w:pStyle w:val="36"/>
              <w:bidi w:val="0"/>
            </w:pPr>
            <w:r>
              <w:rPr>
                <w:lang w:val="en-US" w:eastAsia="zh-CN"/>
              </w:rPr>
              <w:t>60</w:t>
            </w:r>
          </w:p>
        </w:tc>
        <w:tc>
          <w:tcPr>
            <w:tcW w:w="2885" w:type="dxa"/>
            <w:shd w:val="clear" w:color="auto" w:fill="auto"/>
            <w:vAlign w:val="center"/>
          </w:tcPr>
          <w:p w14:paraId="585F9E72">
            <w:pPr>
              <w:pStyle w:val="36"/>
              <w:bidi w:val="0"/>
              <w:rPr>
                <w:rFonts w:hint="default"/>
                <w:lang w:val="en-US"/>
              </w:rPr>
            </w:pPr>
            <w:r>
              <w:rPr>
                <w:rFonts w:hint="eastAsia"/>
                <w:lang w:val="en-US" w:eastAsia="zh-CN"/>
              </w:rPr>
              <w:t>25</w:t>
            </w:r>
          </w:p>
        </w:tc>
        <w:tc>
          <w:tcPr>
            <w:tcW w:w="2885" w:type="dxa"/>
            <w:shd w:val="clear" w:color="auto" w:fill="auto"/>
            <w:vAlign w:val="center"/>
          </w:tcPr>
          <w:p w14:paraId="2C500A8E">
            <w:pPr>
              <w:pStyle w:val="36"/>
              <w:bidi w:val="0"/>
              <w:rPr>
                <w:rFonts w:hint="default"/>
                <w:lang w:val="en-US"/>
              </w:rPr>
            </w:pPr>
            <w:r>
              <w:rPr>
                <w:rFonts w:hint="eastAsia"/>
                <w:lang w:val="en-US" w:eastAsia="zh-CN"/>
              </w:rPr>
              <w:t>60</w:t>
            </w:r>
          </w:p>
        </w:tc>
      </w:tr>
      <w:tr w14:paraId="543C22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rHeight w:val="353" w:hRule="atLeast"/>
          <w:jc w:val="center"/>
        </w:trPr>
        <w:tc>
          <w:tcPr>
            <w:tcW w:w="2189" w:type="dxa"/>
            <w:shd w:val="clear" w:color="auto" w:fill="auto"/>
            <w:vAlign w:val="center"/>
          </w:tcPr>
          <w:p w14:paraId="54689784">
            <w:pPr>
              <w:pStyle w:val="36"/>
              <w:bidi w:val="0"/>
            </w:pPr>
            <w:r>
              <w:rPr>
                <w:lang w:val="en-US" w:eastAsia="zh-CN"/>
              </w:rPr>
              <w:t>40</w:t>
            </w:r>
          </w:p>
        </w:tc>
        <w:tc>
          <w:tcPr>
            <w:tcW w:w="2885" w:type="dxa"/>
            <w:shd w:val="clear" w:color="auto" w:fill="auto"/>
            <w:vAlign w:val="center"/>
          </w:tcPr>
          <w:p w14:paraId="1DF09D5E">
            <w:pPr>
              <w:pStyle w:val="36"/>
              <w:bidi w:val="0"/>
              <w:rPr>
                <w:rFonts w:hint="default"/>
                <w:lang w:val="en-US"/>
              </w:rPr>
            </w:pPr>
            <w:r>
              <w:rPr>
                <w:rFonts w:hint="eastAsia"/>
                <w:lang w:val="en-US" w:eastAsia="zh-CN"/>
              </w:rPr>
              <w:t>10</w:t>
            </w:r>
          </w:p>
        </w:tc>
        <w:tc>
          <w:tcPr>
            <w:tcW w:w="2885" w:type="dxa"/>
            <w:shd w:val="clear" w:color="auto" w:fill="auto"/>
            <w:vAlign w:val="center"/>
          </w:tcPr>
          <w:p w14:paraId="7BAE1630">
            <w:pPr>
              <w:pStyle w:val="36"/>
              <w:bidi w:val="0"/>
              <w:rPr>
                <w:rFonts w:hint="eastAsia"/>
              </w:rPr>
            </w:pPr>
            <w:r>
              <w:rPr>
                <w:lang w:val="en-US" w:eastAsia="zh-CN"/>
              </w:rPr>
              <w:t>20</w:t>
            </w:r>
          </w:p>
        </w:tc>
      </w:tr>
    </w:tbl>
    <w:p w14:paraId="55ABB469">
      <w:pPr>
        <w:bidi w:val="0"/>
        <w:rPr>
          <w:rFonts w:hint="default"/>
          <w:sz w:val="21"/>
          <w:szCs w:val="21"/>
          <w:lang w:val="en-US" w:eastAsia="zh-CN"/>
        </w:rPr>
      </w:pPr>
      <w:r>
        <w:rPr>
          <w:rFonts w:hint="eastAsia"/>
          <w:sz w:val="21"/>
          <w:szCs w:val="21"/>
          <w:lang w:val="en-US" w:eastAsia="zh-CN"/>
        </w:rPr>
        <w:t>注：设计速度100</w:t>
      </w:r>
      <w:r>
        <w:rPr>
          <w:sz w:val="21"/>
          <w:szCs w:val="21"/>
          <w:lang w:val="en-US" w:eastAsia="zh-CN"/>
        </w:rPr>
        <w:t>km/h</w:t>
      </w:r>
      <w:r>
        <w:rPr>
          <w:rFonts w:hint="eastAsia"/>
          <w:sz w:val="21"/>
          <w:szCs w:val="21"/>
          <w:lang w:val="en-US" w:eastAsia="zh-CN"/>
        </w:rPr>
        <w:t>和30km/h需用户自行设置。</w:t>
      </w:r>
    </w:p>
    <w:p w14:paraId="0837ED43">
      <w:pPr>
        <w:numPr>
          <w:ilvl w:val="0"/>
          <w:numId w:val="32"/>
        </w:numPr>
        <w:tabs>
          <w:tab w:val="left" w:pos="567"/>
          <w:tab w:val="left" w:pos="709"/>
        </w:tabs>
        <w:spacing w:line="360" w:lineRule="auto"/>
        <w:ind w:left="0" w:firstLine="482"/>
        <w:rPr>
          <w:rFonts w:hint="default" w:ascii="Times New Roman" w:hAnsi="Times New Roman"/>
          <w:b/>
          <w:sz w:val="24"/>
          <w:szCs w:val="24"/>
          <w:lang w:val="en-US" w:eastAsia="zh-CN"/>
        </w:rPr>
      </w:pPr>
      <w:r>
        <w:rPr>
          <w:rFonts w:hint="eastAsia" w:ascii="Times New Roman" w:hAnsi="Times New Roman"/>
          <w:b/>
          <w:sz w:val="24"/>
          <w:szCs w:val="24"/>
          <w:lang w:val="en-US" w:eastAsia="zh-CN"/>
        </w:rPr>
        <w:t>交叉道路为</w:t>
      </w:r>
      <w:r>
        <w:rPr>
          <w:rFonts w:hint="eastAsia"/>
          <w:b/>
          <w:sz w:val="24"/>
          <w:szCs w:val="24"/>
          <w:lang w:val="en-US" w:eastAsia="zh-CN"/>
        </w:rPr>
        <w:t>城市道路</w:t>
      </w:r>
    </w:p>
    <w:p w14:paraId="28121A95">
      <w:pPr>
        <w:bidi w:val="0"/>
        <w:rPr>
          <w:rFonts w:hint="eastAsia"/>
          <w:lang w:val="en-US" w:eastAsia="zh-CN"/>
        </w:rPr>
      </w:pPr>
      <w:r>
        <w:rPr>
          <w:rFonts w:hint="eastAsia"/>
          <w:lang w:val="en-US" w:eastAsia="zh-CN"/>
        </w:rPr>
        <w:t>结合交叉口设计规程第4.2.13条，“……渐变段最小长度不应少于：支路20m，次干路25m，主干路30m～35m……无交通量资料时，展宽段最小长度不应小于：支路30m～40m，次干路50m～70m，主干路70m～90m……”。本项目按照城市道路等级和设计速度将渐变段将渐变段和展宽段长度整理如下。</w:t>
      </w:r>
    </w:p>
    <w:p w14:paraId="4E147072">
      <w:pPr>
        <w:pStyle w:val="34"/>
        <w:bidi w:val="0"/>
        <w:rPr>
          <w:rFonts w:hint="default"/>
          <w:lang w:val="en-US" w:eastAsia="zh-CN"/>
        </w:rPr>
      </w:pPr>
      <w:bookmarkStart w:id="5" w:name="_Ref7785"/>
      <w:r>
        <w:t>表</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rPr>
          <w:rFonts w:hint="default" w:ascii="Times New Roman" w:hAnsi="Times New Roman" w:cs="Times New Roman"/>
          <w:lang w:eastAsia="zh-CN"/>
        </w:rPr>
        <w:t>-</w:t>
      </w:r>
      <w:r>
        <w:rPr>
          <w:rFonts w:hint="default" w:ascii="Times New Roman" w:hAnsi="Times New Roman" w:cs="Times New Roman"/>
        </w:rPr>
        <w:fldChar w:fldCharType="begin"/>
      </w:r>
      <w:r>
        <w:rPr>
          <w:rFonts w:hint="default" w:ascii="Times New Roman" w:hAnsi="Times New Roman" w:cs="Times New Roman"/>
        </w:rPr>
        <w:instrText xml:space="preserve"> SEQ 表 \* ARABIC \s 1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bookmarkEnd w:id="5"/>
      <w:r>
        <w:rPr>
          <w:rFonts w:hint="default"/>
          <w:lang w:val="en-US" w:eastAsia="zh-CN"/>
        </w:rPr>
        <w:t xml:space="preserve"> </w:t>
      </w:r>
      <w:r>
        <w:rPr>
          <w:rFonts w:hint="eastAsia"/>
          <w:lang w:val="en-US" w:eastAsia="zh-CN"/>
        </w:rPr>
        <w:t>渐变段与展宽段长度</w:t>
      </w:r>
    </w:p>
    <w:tbl>
      <w:tblPr>
        <w:tblStyle w:val="2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321"/>
        <w:gridCol w:w="2321"/>
        <w:gridCol w:w="2321"/>
        <w:gridCol w:w="2321"/>
      </w:tblGrid>
      <w:tr w14:paraId="7EEE1D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321" w:type="dxa"/>
            <w:vAlign w:val="center"/>
          </w:tcPr>
          <w:p w14:paraId="35E8E657">
            <w:pPr>
              <w:pStyle w:val="36"/>
              <w:bidi w:val="0"/>
              <w:rPr>
                <w:rFonts w:hint="default"/>
                <w:b/>
                <w:bCs/>
                <w:lang w:val="en-US" w:eastAsia="zh-CN"/>
              </w:rPr>
            </w:pPr>
            <w:r>
              <w:rPr>
                <w:rFonts w:hint="eastAsia"/>
                <w:b/>
                <w:bCs/>
                <w:lang w:val="en-US" w:eastAsia="zh-CN"/>
              </w:rPr>
              <w:t>道路等级</w:t>
            </w:r>
          </w:p>
        </w:tc>
        <w:tc>
          <w:tcPr>
            <w:tcW w:w="2321" w:type="dxa"/>
            <w:vAlign w:val="center"/>
          </w:tcPr>
          <w:p w14:paraId="5F934A1E">
            <w:pPr>
              <w:pStyle w:val="36"/>
              <w:bidi w:val="0"/>
              <w:rPr>
                <w:rFonts w:hint="default"/>
                <w:b/>
                <w:bCs/>
                <w:lang w:val="en-US" w:eastAsia="zh-CN"/>
              </w:rPr>
            </w:pPr>
            <w:r>
              <w:rPr>
                <w:rFonts w:hint="eastAsia"/>
                <w:b/>
                <w:bCs/>
                <w:lang w:val="en-US" w:eastAsia="zh-CN"/>
              </w:rPr>
              <w:t>设计速度（km/h）</w:t>
            </w:r>
          </w:p>
        </w:tc>
        <w:tc>
          <w:tcPr>
            <w:tcW w:w="2321" w:type="dxa"/>
            <w:vAlign w:val="center"/>
          </w:tcPr>
          <w:p w14:paraId="2D8795F1">
            <w:pPr>
              <w:pStyle w:val="36"/>
              <w:bidi w:val="0"/>
              <w:rPr>
                <w:rFonts w:hint="default"/>
                <w:b/>
                <w:bCs/>
                <w:lang w:val="en-US" w:eastAsia="zh-CN"/>
              </w:rPr>
            </w:pPr>
            <w:r>
              <w:rPr>
                <w:rFonts w:hint="eastAsia"/>
                <w:b/>
                <w:bCs/>
                <w:lang w:val="en-US" w:eastAsia="zh-CN"/>
              </w:rPr>
              <w:t>渐变段长度（m）</w:t>
            </w:r>
          </w:p>
        </w:tc>
        <w:tc>
          <w:tcPr>
            <w:tcW w:w="2321" w:type="dxa"/>
            <w:vAlign w:val="center"/>
          </w:tcPr>
          <w:p w14:paraId="7CB51622">
            <w:pPr>
              <w:pStyle w:val="36"/>
              <w:bidi w:val="0"/>
              <w:rPr>
                <w:rFonts w:hint="default"/>
                <w:b/>
                <w:bCs/>
                <w:lang w:val="en-US" w:eastAsia="zh-CN"/>
              </w:rPr>
            </w:pPr>
            <w:r>
              <w:rPr>
                <w:rFonts w:hint="eastAsia"/>
                <w:b/>
                <w:bCs/>
                <w:lang w:val="en-US" w:eastAsia="zh-CN"/>
              </w:rPr>
              <w:t>展宽段长度（m）</w:t>
            </w:r>
          </w:p>
        </w:tc>
      </w:tr>
      <w:tr w14:paraId="787017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2321" w:type="dxa"/>
            <w:vMerge w:val="restart"/>
            <w:vAlign w:val="center"/>
          </w:tcPr>
          <w:p w14:paraId="618F3489">
            <w:pPr>
              <w:pStyle w:val="36"/>
              <w:bidi w:val="0"/>
              <w:rPr>
                <w:rFonts w:hint="default"/>
                <w:lang w:val="en-US" w:eastAsia="zh-CN"/>
              </w:rPr>
            </w:pPr>
            <w:r>
              <w:rPr>
                <w:rFonts w:hint="eastAsia"/>
                <w:lang w:val="en-US" w:eastAsia="zh-CN"/>
              </w:rPr>
              <w:t>主干路</w:t>
            </w:r>
          </w:p>
        </w:tc>
        <w:tc>
          <w:tcPr>
            <w:tcW w:w="2321" w:type="dxa"/>
            <w:vAlign w:val="center"/>
          </w:tcPr>
          <w:p w14:paraId="6D1DE97F">
            <w:pPr>
              <w:pStyle w:val="36"/>
              <w:bidi w:val="0"/>
              <w:rPr>
                <w:rFonts w:hint="default"/>
                <w:lang w:val="en-US" w:eastAsia="zh-CN"/>
              </w:rPr>
            </w:pPr>
            <w:r>
              <w:rPr>
                <w:rFonts w:hint="eastAsia"/>
                <w:lang w:val="en-US" w:eastAsia="zh-CN"/>
              </w:rPr>
              <w:t>60</w:t>
            </w:r>
          </w:p>
        </w:tc>
        <w:tc>
          <w:tcPr>
            <w:tcW w:w="2321" w:type="dxa"/>
            <w:vAlign w:val="center"/>
          </w:tcPr>
          <w:p w14:paraId="3D71AF2C">
            <w:pPr>
              <w:pStyle w:val="36"/>
              <w:bidi w:val="0"/>
              <w:rPr>
                <w:rFonts w:hint="default"/>
                <w:lang w:val="en-US" w:eastAsia="zh-CN"/>
              </w:rPr>
            </w:pPr>
            <w:r>
              <w:rPr>
                <w:rFonts w:hint="eastAsia"/>
                <w:lang w:val="en-US" w:eastAsia="zh-CN"/>
              </w:rPr>
              <w:t>35</w:t>
            </w:r>
          </w:p>
        </w:tc>
        <w:tc>
          <w:tcPr>
            <w:tcW w:w="2321" w:type="dxa"/>
            <w:vAlign w:val="center"/>
          </w:tcPr>
          <w:p w14:paraId="06BCAD40">
            <w:pPr>
              <w:pStyle w:val="36"/>
              <w:bidi w:val="0"/>
              <w:rPr>
                <w:rFonts w:hint="default"/>
                <w:lang w:val="en-US" w:eastAsia="zh-CN"/>
              </w:rPr>
            </w:pPr>
            <w:r>
              <w:rPr>
                <w:rFonts w:hint="eastAsia"/>
                <w:lang w:val="en-US" w:eastAsia="zh-CN"/>
              </w:rPr>
              <w:t>90</w:t>
            </w:r>
          </w:p>
        </w:tc>
      </w:tr>
      <w:tr w14:paraId="20A521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2321" w:type="dxa"/>
            <w:vMerge w:val="continue"/>
            <w:tcBorders/>
            <w:vAlign w:val="center"/>
          </w:tcPr>
          <w:p w14:paraId="647791AC">
            <w:pPr>
              <w:pStyle w:val="36"/>
              <w:bidi w:val="0"/>
              <w:rPr>
                <w:rFonts w:hint="default"/>
                <w:lang w:val="en-US" w:eastAsia="zh-CN"/>
              </w:rPr>
            </w:pPr>
          </w:p>
        </w:tc>
        <w:tc>
          <w:tcPr>
            <w:tcW w:w="2321" w:type="dxa"/>
            <w:vAlign w:val="center"/>
          </w:tcPr>
          <w:p w14:paraId="1682B20B">
            <w:pPr>
              <w:pStyle w:val="36"/>
              <w:bidi w:val="0"/>
              <w:rPr>
                <w:rFonts w:hint="default"/>
                <w:lang w:val="en-US" w:eastAsia="zh-CN"/>
              </w:rPr>
            </w:pPr>
            <w:r>
              <w:rPr>
                <w:rFonts w:hint="eastAsia"/>
                <w:lang w:val="en-US" w:eastAsia="zh-CN"/>
              </w:rPr>
              <w:t>50</w:t>
            </w:r>
          </w:p>
        </w:tc>
        <w:tc>
          <w:tcPr>
            <w:tcW w:w="2321" w:type="dxa"/>
            <w:vAlign w:val="center"/>
          </w:tcPr>
          <w:p w14:paraId="6D38380A">
            <w:pPr>
              <w:pStyle w:val="36"/>
              <w:bidi w:val="0"/>
              <w:rPr>
                <w:rFonts w:hint="default"/>
                <w:lang w:val="en-US" w:eastAsia="zh-CN"/>
              </w:rPr>
            </w:pPr>
            <w:r>
              <w:rPr>
                <w:rFonts w:hint="eastAsia"/>
                <w:lang w:val="en-US" w:eastAsia="zh-CN"/>
              </w:rPr>
              <w:t>32.5</w:t>
            </w:r>
          </w:p>
        </w:tc>
        <w:tc>
          <w:tcPr>
            <w:tcW w:w="2321" w:type="dxa"/>
            <w:vAlign w:val="center"/>
          </w:tcPr>
          <w:p w14:paraId="7EDB1B9A">
            <w:pPr>
              <w:pStyle w:val="36"/>
              <w:bidi w:val="0"/>
              <w:rPr>
                <w:rFonts w:hint="default"/>
                <w:lang w:val="en-US" w:eastAsia="zh-CN"/>
              </w:rPr>
            </w:pPr>
            <w:r>
              <w:rPr>
                <w:rFonts w:hint="eastAsia"/>
                <w:lang w:val="en-US" w:eastAsia="zh-CN"/>
              </w:rPr>
              <w:t>80</w:t>
            </w:r>
          </w:p>
        </w:tc>
      </w:tr>
      <w:tr w14:paraId="7C3D90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2321" w:type="dxa"/>
            <w:vMerge w:val="continue"/>
            <w:tcBorders/>
            <w:vAlign w:val="center"/>
          </w:tcPr>
          <w:p w14:paraId="26D39CB6">
            <w:pPr>
              <w:pStyle w:val="36"/>
              <w:bidi w:val="0"/>
              <w:rPr>
                <w:rFonts w:hint="default"/>
                <w:lang w:val="en-US" w:eastAsia="zh-CN"/>
              </w:rPr>
            </w:pPr>
          </w:p>
        </w:tc>
        <w:tc>
          <w:tcPr>
            <w:tcW w:w="2321" w:type="dxa"/>
            <w:vAlign w:val="center"/>
          </w:tcPr>
          <w:p w14:paraId="112B7A8A">
            <w:pPr>
              <w:pStyle w:val="36"/>
              <w:bidi w:val="0"/>
              <w:rPr>
                <w:rFonts w:hint="default"/>
                <w:lang w:val="en-US" w:eastAsia="zh-CN"/>
              </w:rPr>
            </w:pPr>
            <w:r>
              <w:rPr>
                <w:rFonts w:hint="eastAsia"/>
                <w:lang w:val="en-US" w:eastAsia="zh-CN"/>
              </w:rPr>
              <w:t>40</w:t>
            </w:r>
          </w:p>
        </w:tc>
        <w:tc>
          <w:tcPr>
            <w:tcW w:w="2321" w:type="dxa"/>
            <w:vAlign w:val="center"/>
          </w:tcPr>
          <w:p w14:paraId="499FB226">
            <w:pPr>
              <w:pStyle w:val="36"/>
              <w:bidi w:val="0"/>
              <w:rPr>
                <w:rFonts w:hint="default"/>
                <w:lang w:val="en-US" w:eastAsia="zh-CN"/>
              </w:rPr>
            </w:pPr>
            <w:r>
              <w:rPr>
                <w:rFonts w:hint="eastAsia"/>
                <w:lang w:val="en-US" w:eastAsia="zh-CN"/>
              </w:rPr>
              <w:t>30</w:t>
            </w:r>
          </w:p>
        </w:tc>
        <w:tc>
          <w:tcPr>
            <w:tcW w:w="2321" w:type="dxa"/>
            <w:vAlign w:val="center"/>
          </w:tcPr>
          <w:p w14:paraId="73D682FC">
            <w:pPr>
              <w:pStyle w:val="36"/>
              <w:bidi w:val="0"/>
              <w:rPr>
                <w:rFonts w:hint="default"/>
                <w:lang w:val="en-US" w:eastAsia="zh-CN"/>
              </w:rPr>
            </w:pPr>
            <w:r>
              <w:rPr>
                <w:rFonts w:hint="eastAsia"/>
                <w:lang w:val="en-US" w:eastAsia="zh-CN"/>
              </w:rPr>
              <w:t>70</w:t>
            </w:r>
          </w:p>
        </w:tc>
      </w:tr>
      <w:tr w14:paraId="0F3C33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2321" w:type="dxa"/>
            <w:vMerge w:val="restart"/>
            <w:vAlign w:val="center"/>
          </w:tcPr>
          <w:p w14:paraId="5D6F08EE">
            <w:pPr>
              <w:pStyle w:val="36"/>
              <w:bidi w:val="0"/>
              <w:rPr>
                <w:rFonts w:hint="default"/>
                <w:lang w:val="en-US" w:eastAsia="zh-CN"/>
              </w:rPr>
            </w:pPr>
            <w:r>
              <w:rPr>
                <w:rFonts w:hint="eastAsia"/>
                <w:lang w:val="en-US" w:eastAsia="zh-CN"/>
              </w:rPr>
              <w:t>次干路</w:t>
            </w:r>
          </w:p>
        </w:tc>
        <w:tc>
          <w:tcPr>
            <w:tcW w:w="2321" w:type="dxa"/>
            <w:vAlign w:val="center"/>
          </w:tcPr>
          <w:p w14:paraId="1C78F3FD">
            <w:pPr>
              <w:pStyle w:val="36"/>
              <w:bidi w:val="0"/>
              <w:rPr>
                <w:rFonts w:hint="default"/>
                <w:lang w:val="en-US" w:eastAsia="zh-CN"/>
              </w:rPr>
            </w:pPr>
            <w:r>
              <w:rPr>
                <w:rFonts w:hint="eastAsia"/>
                <w:lang w:val="en-US" w:eastAsia="zh-CN"/>
              </w:rPr>
              <w:t>50</w:t>
            </w:r>
          </w:p>
        </w:tc>
        <w:tc>
          <w:tcPr>
            <w:tcW w:w="2321" w:type="dxa"/>
            <w:vMerge w:val="restart"/>
            <w:vAlign w:val="center"/>
          </w:tcPr>
          <w:p w14:paraId="418C59C8">
            <w:pPr>
              <w:pStyle w:val="36"/>
              <w:bidi w:val="0"/>
              <w:rPr>
                <w:rFonts w:hint="default"/>
                <w:lang w:val="en-US" w:eastAsia="zh-CN"/>
              </w:rPr>
            </w:pPr>
            <w:r>
              <w:rPr>
                <w:rFonts w:hint="eastAsia"/>
                <w:lang w:val="en-US" w:eastAsia="zh-CN"/>
              </w:rPr>
              <w:t>25</w:t>
            </w:r>
          </w:p>
        </w:tc>
        <w:tc>
          <w:tcPr>
            <w:tcW w:w="2321" w:type="dxa"/>
            <w:vAlign w:val="center"/>
          </w:tcPr>
          <w:p w14:paraId="27C97142">
            <w:pPr>
              <w:pStyle w:val="36"/>
              <w:bidi w:val="0"/>
              <w:rPr>
                <w:rFonts w:hint="default"/>
                <w:lang w:val="en-US" w:eastAsia="zh-CN"/>
              </w:rPr>
            </w:pPr>
            <w:r>
              <w:rPr>
                <w:rFonts w:hint="eastAsia"/>
                <w:lang w:val="en-US" w:eastAsia="zh-CN"/>
              </w:rPr>
              <w:t>70</w:t>
            </w:r>
          </w:p>
        </w:tc>
      </w:tr>
      <w:tr w14:paraId="6EF203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2321" w:type="dxa"/>
            <w:vMerge w:val="continue"/>
            <w:tcBorders/>
            <w:vAlign w:val="center"/>
          </w:tcPr>
          <w:p w14:paraId="496A3650">
            <w:pPr>
              <w:pStyle w:val="36"/>
              <w:bidi w:val="0"/>
              <w:rPr>
                <w:rFonts w:hint="default"/>
                <w:lang w:val="en-US" w:eastAsia="zh-CN"/>
              </w:rPr>
            </w:pPr>
          </w:p>
        </w:tc>
        <w:tc>
          <w:tcPr>
            <w:tcW w:w="2321" w:type="dxa"/>
            <w:vAlign w:val="center"/>
          </w:tcPr>
          <w:p w14:paraId="5DE72AB0">
            <w:pPr>
              <w:pStyle w:val="36"/>
              <w:bidi w:val="0"/>
              <w:rPr>
                <w:rFonts w:hint="default"/>
                <w:lang w:val="en-US" w:eastAsia="zh-CN"/>
              </w:rPr>
            </w:pPr>
            <w:r>
              <w:rPr>
                <w:rFonts w:hint="eastAsia"/>
                <w:lang w:val="en-US" w:eastAsia="zh-CN"/>
              </w:rPr>
              <w:t>40</w:t>
            </w:r>
          </w:p>
        </w:tc>
        <w:tc>
          <w:tcPr>
            <w:tcW w:w="2321" w:type="dxa"/>
            <w:vMerge w:val="continue"/>
            <w:tcBorders/>
            <w:vAlign w:val="center"/>
          </w:tcPr>
          <w:p w14:paraId="42313134">
            <w:pPr>
              <w:pStyle w:val="36"/>
              <w:bidi w:val="0"/>
              <w:rPr>
                <w:rFonts w:hint="default"/>
                <w:lang w:val="en-US" w:eastAsia="zh-CN"/>
              </w:rPr>
            </w:pPr>
          </w:p>
        </w:tc>
        <w:tc>
          <w:tcPr>
            <w:tcW w:w="2321" w:type="dxa"/>
            <w:vAlign w:val="center"/>
          </w:tcPr>
          <w:p w14:paraId="4607B8E8">
            <w:pPr>
              <w:pStyle w:val="36"/>
              <w:bidi w:val="0"/>
              <w:rPr>
                <w:rFonts w:hint="default"/>
                <w:lang w:val="en-US" w:eastAsia="zh-CN"/>
              </w:rPr>
            </w:pPr>
            <w:r>
              <w:rPr>
                <w:rFonts w:hint="eastAsia"/>
                <w:lang w:val="en-US" w:eastAsia="zh-CN"/>
              </w:rPr>
              <w:t>60</w:t>
            </w:r>
          </w:p>
        </w:tc>
      </w:tr>
      <w:tr w14:paraId="3D78B9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2321" w:type="dxa"/>
            <w:vMerge w:val="continue"/>
            <w:tcBorders/>
            <w:vAlign w:val="center"/>
          </w:tcPr>
          <w:p w14:paraId="7DB6EE8F">
            <w:pPr>
              <w:pStyle w:val="36"/>
              <w:bidi w:val="0"/>
              <w:rPr>
                <w:rFonts w:hint="default"/>
                <w:lang w:val="en-US" w:eastAsia="zh-CN"/>
              </w:rPr>
            </w:pPr>
          </w:p>
        </w:tc>
        <w:tc>
          <w:tcPr>
            <w:tcW w:w="2321" w:type="dxa"/>
            <w:vAlign w:val="center"/>
          </w:tcPr>
          <w:p w14:paraId="3AB43C51">
            <w:pPr>
              <w:pStyle w:val="36"/>
              <w:bidi w:val="0"/>
              <w:rPr>
                <w:rFonts w:hint="default"/>
                <w:lang w:val="en-US" w:eastAsia="zh-CN"/>
              </w:rPr>
            </w:pPr>
            <w:r>
              <w:rPr>
                <w:rFonts w:hint="eastAsia"/>
                <w:lang w:val="en-US" w:eastAsia="zh-CN"/>
              </w:rPr>
              <w:t>30</w:t>
            </w:r>
          </w:p>
        </w:tc>
        <w:tc>
          <w:tcPr>
            <w:tcW w:w="2321" w:type="dxa"/>
            <w:vMerge w:val="continue"/>
            <w:tcBorders/>
            <w:vAlign w:val="center"/>
          </w:tcPr>
          <w:p w14:paraId="4F6E1B36">
            <w:pPr>
              <w:pStyle w:val="36"/>
              <w:bidi w:val="0"/>
              <w:rPr>
                <w:rFonts w:hint="default"/>
                <w:lang w:val="en-US" w:eastAsia="zh-CN"/>
              </w:rPr>
            </w:pPr>
          </w:p>
        </w:tc>
        <w:tc>
          <w:tcPr>
            <w:tcW w:w="2321" w:type="dxa"/>
            <w:vAlign w:val="center"/>
          </w:tcPr>
          <w:p w14:paraId="563462E3">
            <w:pPr>
              <w:pStyle w:val="36"/>
              <w:bidi w:val="0"/>
              <w:rPr>
                <w:rFonts w:hint="default"/>
                <w:lang w:val="en-US" w:eastAsia="zh-CN"/>
              </w:rPr>
            </w:pPr>
            <w:r>
              <w:rPr>
                <w:rFonts w:hint="eastAsia"/>
                <w:lang w:val="en-US" w:eastAsia="zh-CN"/>
              </w:rPr>
              <w:t>50</w:t>
            </w:r>
          </w:p>
        </w:tc>
      </w:tr>
      <w:tr w14:paraId="26F7CD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2321" w:type="dxa"/>
            <w:vMerge w:val="restart"/>
            <w:vAlign w:val="center"/>
          </w:tcPr>
          <w:p w14:paraId="32F1FF9D">
            <w:pPr>
              <w:pStyle w:val="36"/>
              <w:bidi w:val="0"/>
              <w:rPr>
                <w:rFonts w:hint="default"/>
                <w:lang w:val="en-US" w:eastAsia="zh-CN"/>
              </w:rPr>
            </w:pPr>
            <w:r>
              <w:rPr>
                <w:rFonts w:hint="eastAsia"/>
                <w:lang w:val="en-US" w:eastAsia="zh-CN"/>
              </w:rPr>
              <w:t>支路</w:t>
            </w:r>
          </w:p>
        </w:tc>
        <w:tc>
          <w:tcPr>
            <w:tcW w:w="2321" w:type="dxa"/>
            <w:vAlign w:val="center"/>
          </w:tcPr>
          <w:p w14:paraId="4687E637">
            <w:pPr>
              <w:pStyle w:val="36"/>
              <w:bidi w:val="0"/>
              <w:rPr>
                <w:rFonts w:hint="default"/>
                <w:lang w:val="en-US" w:eastAsia="zh-CN"/>
              </w:rPr>
            </w:pPr>
            <w:r>
              <w:rPr>
                <w:rFonts w:hint="eastAsia"/>
                <w:lang w:val="en-US" w:eastAsia="zh-CN"/>
              </w:rPr>
              <w:t>40</w:t>
            </w:r>
          </w:p>
        </w:tc>
        <w:tc>
          <w:tcPr>
            <w:tcW w:w="2321" w:type="dxa"/>
            <w:vMerge w:val="restart"/>
            <w:vAlign w:val="center"/>
          </w:tcPr>
          <w:p w14:paraId="4E551A63">
            <w:pPr>
              <w:pStyle w:val="36"/>
              <w:bidi w:val="0"/>
              <w:rPr>
                <w:rFonts w:hint="default"/>
                <w:lang w:val="en-US" w:eastAsia="zh-CN"/>
              </w:rPr>
            </w:pPr>
            <w:r>
              <w:rPr>
                <w:rFonts w:hint="eastAsia"/>
                <w:lang w:val="en-US" w:eastAsia="zh-CN"/>
              </w:rPr>
              <w:t>25</w:t>
            </w:r>
          </w:p>
        </w:tc>
        <w:tc>
          <w:tcPr>
            <w:tcW w:w="2321" w:type="dxa"/>
            <w:vAlign w:val="center"/>
          </w:tcPr>
          <w:p w14:paraId="3CAAA4BD">
            <w:pPr>
              <w:pStyle w:val="36"/>
              <w:bidi w:val="0"/>
              <w:rPr>
                <w:rFonts w:hint="default"/>
                <w:lang w:val="en-US" w:eastAsia="zh-CN"/>
              </w:rPr>
            </w:pPr>
            <w:r>
              <w:rPr>
                <w:rFonts w:hint="eastAsia"/>
                <w:lang w:val="en-US" w:eastAsia="zh-CN"/>
              </w:rPr>
              <w:t>40</w:t>
            </w:r>
          </w:p>
        </w:tc>
      </w:tr>
      <w:tr w14:paraId="3C50C7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2321" w:type="dxa"/>
            <w:vMerge w:val="continue"/>
            <w:tcBorders/>
            <w:vAlign w:val="center"/>
          </w:tcPr>
          <w:p w14:paraId="3F670B94">
            <w:pPr>
              <w:pStyle w:val="36"/>
              <w:bidi w:val="0"/>
              <w:rPr>
                <w:rFonts w:hint="eastAsia"/>
                <w:lang w:val="en-US" w:eastAsia="zh-CN"/>
              </w:rPr>
            </w:pPr>
          </w:p>
        </w:tc>
        <w:tc>
          <w:tcPr>
            <w:tcW w:w="2321" w:type="dxa"/>
            <w:vAlign w:val="center"/>
          </w:tcPr>
          <w:p w14:paraId="630243B4">
            <w:pPr>
              <w:pStyle w:val="36"/>
              <w:bidi w:val="0"/>
              <w:rPr>
                <w:rFonts w:hint="default"/>
                <w:lang w:val="en-US" w:eastAsia="zh-CN"/>
              </w:rPr>
            </w:pPr>
            <w:r>
              <w:rPr>
                <w:rFonts w:hint="eastAsia"/>
                <w:lang w:val="en-US" w:eastAsia="zh-CN"/>
              </w:rPr>
              <w:t>30</w:t>
            </w:r>
          </w:p>
        </w:tc>
        <w:tc>
          <w:tcPr>
            <w:tcW w:w="2321" w:type="dxa"/>
            <w:vMerge w:val="continue"/>
            <w:tcBorders/>
            <w:vAlign w:val="center"/>
          </w:tcPr>
          <w:p w14:paraId="2BEA0263">
            <w:pPr>
              <w:pStyle w:val="36"/>
              <w:bidi w:val="0"/>
              <w:rPr>
                <w:rFonts w:hint="default"/>
                <w:lang w:val="en-US" w:eastAsia="zh-CN"/>
              </w:rPr>
            </w:pPr>
          </w:p>
        </w:tc>
        <w:tc>
          <w:tcPr>
            <w:tcW w:w="2321" w:type="dxa"/>
            <w:vAlign w:val="center"/>
          </w:tcPr>
          <w:p w14:paraId="5A531E0F">
            <w:pPr>
              <w:pStyle w:val="36"/>
              <w:bidi w:val="0"/>
              <w:rPr>
                <w:rFonts w:hint="default"/>
                <w:lang w:val="en-US" w:eastAsia="zh-CN"/>
              </w:rPr>
            </w:pPr>
            <w:r>
              <w:rPr>
                <w:rFonts w:hint="eastAsia"/>
                <w:lang w:val="en-US" w:eastAsia="zh-CN"/>
              </w:rPr>
              <w:t>35</w:t>
            </w:r>
          </w:p>
        </w:tc>
      </w:tr>
      <w:tr w14:paraId="0B12EB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2321" w:type="dxa"/>
            <w:vMerge w:val="continue"/>
            <w:tcBorders/>
            <w:vAlign w:val="center"/>
          </w:tcPr>
          <w:p w14:paraId="1036CAFD">
            <w:pPr>
              <w:pStyle w:val="36"/>
              <w:bidi w:val="0"/>
              <w:rPr>
                <w:rFonts w:hint="eastAsia"/>
                <w:lang w:val="en-US" w:eastAsia="zh-CN"/>
              </w:rPr>
            </w:pPr>
          </w:p>
        </w:tc>
        <w:tc>
          <w:tcPr>
            <w:tcW w:w="2321" w:type="dxa"/>
            <w:vAlign w:val="center"/>
          </w:tcPr>
          <w:p w14:paraId="4C86E1BD">
            <w:pPr>
              <w:pStyle w:val="36"/>
              <w:bidi w:val="0"/>
              <w:rPr>
                <w:rFonts w:hint="default"/>
                <w:lang w:val="en-US" w:eastAsia="zh-CN"/>
              </w:rPr>
            </w:pPr>
            <w:r>
              <w:rPr>
                <w:rFonts w:hint="eastAsia"/>
                <w:lang w:val="en-US" w:eastAsia="zh-CN"/>
              </w:rPr>
              <w:t>20</w:t>
            </w:r>
          </w:p>
        </w:tc>
        <w:tc>
          <w:tcPr>
            <w:tcW w:w="2321" w:type="dxa"/>
            <w:vMerge w:val="continue"/>
            <w:tcBorders/>
            <w:vAlign w:val="center"/>
          </w:tcPr>
          <w:p w14:paraId="3EDAB986">
            <w:pPr>
              <w:pStyle w:val="36"/>
              <w:bidi w:val="0"/>
              <w:rPr>
                <w:rFonts w:hint="default"/>
                <w:lang w:val="en-US" w:eastAsia="zh-CN"/>
              </w:rPr>
            </w:pPr>
          </w:p>
        </w:tc>
        <w:tc>
          <w:tcPr>
            <w:tcW w:w="2321" w:type="dxa"/>
            <w:vAlign w:val="center"/>
          </w:tcPr>
          <w:p w14:paraId="21306D8C">
            <w:pPr>
              <w:pStyle w:val="36"/>
              <w:bidi w:val="0"/>
              <w:rPr>
                <w:rFonts w:hint="default"/>
                <w:lang w:val="en-US" w:eastAsia="zh-CN"/>
              </w:rPr>
            </w:pPr>
            <w:r>
              <w:rPr>
                <w:rFonts w:hint="eastAsia"/>
                <w:lang w:val="en-US" w:eastAsia="zh-CN"/>
              </w:rPr>
              <w:t>30</w:t>
            </w:r>
          </w:p>
        </w:tc>
      </w:tr>
    </w:tbl>
    <w:p w14:paraId="1903CD4F">
      <w:pPr>
        <w:numPr>
          <w:ilvl w:val="0"/>
          <w:numId w:val="31"/>
        </w:numPr>
        <w:tabs>
          <w:tab w:val="left" w:pos="851"/>
        </w:tabs>
        <w:spacing w:line="360" w:lineRule="auto"/>
        <w:ind w:left="0" w:firstLine="482" w:firstLineChars="200"/>
        <w:rPr>
          <w:rFonts w:hint="eastAsia" w:ascii="Times New Roman" w:hAnsi="Times New Roman" w:eastAsiaTheme="minorEastAsia"/>
          <w:b/>
          <w:sz w:val="24"/>
          <w:szCs w:val="24"/>
          <w:lang w:val="en-US" w:eastAsia="zh-CN"/>
        </w:rPr>
      </w:pPr>
      <w:r>
        <w:rPr>
          <w:rFonts w:hint="eastAsia" w:ascii="Times New Roman" w:hAnsi="Times New Roman" w:eastAsiaTheme="minorEastAsia"/>
          <w:b/>
          <w:sz w:val="24"/>
          <w:szCs w:val="24"/>
          <w:lang w:val="en-US" w:eastAsia="zh-CN"/>
        </w:rPr>
        <w:t>直接式右转专用车道</w:t>
      </w:r>
    </w:p>
    <w:p w14:paraId="422034CB">
      <w:pPr>
        <w:bidi w:val="0"/>
        <w:rPr>
          <w:rFonts w:hint="eastAsia"/>
          <w:lang w:val="en-US" w:eastAsia="zh-CN"/>
        </w:rPr>
      </w:pPr>
      <w:r>
        <w:rPr>
          <w:rFonts w:hint="eastAsia"/>
          <w:lang w:val="en-US" w:eastAsia="zh-CN"/>
        </w:rPr>
        <w:t>包括右转弯道渐变段及右转弯各车道的转弯衔接，车道包括右转弯机动车道/行车道、非机动车道/硬路肩、人行道/土路肩，右转弯衔接形式包括单心圆和三心圆两种，单圆或三心圆两端分别与进出口道渐变段相切，设计顺序及参数按照加辅转角的方式设计。</w:t>
      </w:r>
    </w:p>
    <w:p w14:paraId="2012EC34">
      <w:pPr>
        <w:bidi w:val="0"/>
        <w:rPr>
          <w:rFonts w:hint="default"/>
          <w:lang w:val="en-US" w:eastAsia="zh-CN"/>
        </w:rPr>
      </w:pPr>
    </w:p>
    <w:p w14:paraId="359141DF">
      <w:pPr>
        <w:pStyle w:val="37"/>
        <w:bidi w:val="0"/>
      </w:pPr>
      <w:r>
        <w:drawing>
          <wp:inline distT="0" distB="0" distL="114300" distR="114300">
            <wp:extent cx="2072005" cy="2118995"/>
            <wp:effectExtent l="0" t="0" r="12700" b="0"/>
            <wp:docPr id="71" name="图片 5"/>
            <wp:cNvGraphicFramePr>
              <a:graphicFrameLocks xmlns:a="http://schemas.openxmlformats.org/drawingml/2006/main" noChangeAspect="1"/>
              <a:extLst xmlns:a="http://schemas.openxmlformats.org/drawingml/2006/main">
                <a:ext uri="{7FBC4E63-A832-4D11-8238-D91031DB1400}">
                  <s:tag xmlns="http://www.wps.cn/officeDocument/2013/wpsCustomData" xmlns:s="http://www.wps.cn/officeDocument/2013/wpsCustomData">
                    <s:item s:name="picid" s:val="{7d6ba0b8-f92b-4d31-ab5a-e6f238ef6234}"/>
                  </s:tag>
                </a:ext>
              </a:extLst>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76"/>
                    <a:srcRect l="4086"/>
                    <a:stretch>
                      <a:fillRect/>
                    </a:stretch>
                  </pic:blipFill>
                  <pic:spPr>
                    <a:xfrm rot="180000">
                      <a:off x="0" y="0"/>
                      <a:ext cx="2072005" cy="2118995"/>
                    </a:xfrm>
                    <a:prstGeom prst="rect">
                      <a:avLst/>
                    </a:prstGeom>
                    <a:noFill/>
                    <a:ln>
                      <a:noFill/>
                    </a:ln>
                  </pic:spPr>
                </pic:pic>
              </a:graphicData>
            </a:graphic>
          </wp:inline>
        </w:drawing>
      </w:r>
      <w:bookmarkStart w:id="8" w:name="_GoBack"/>
      <w:bookmarkEnd w:id="8"/>
    </w:p>
    <w:p w14:paraId="0C87643E">
      <w:pPr>
        <w:pStyle w:val="33"/>
        <w:rPr>
          <w:rFonts w:hint="eastAsia"/>
          <w:b/>
          <w:bCs/>
          <w:lang w:val="en-US" w:eastAsia="zh-CN"/>
        </w:rPr>
      </w:pPr>
      <w:r>
        <w:rPr>
          <w:b/>
          <w:bCs/>
        </w:rPr>
        <w:t>图</w:t>
      </w:r>
      <w:r>
        <w:rPr>
          <w:rFonts w:hint="default"/>
          <w:b/>
          <w:bCs/>
        </w:rPr>
        <w:fldChar w:fldCharType="begin"/>
      </w:r>
      <w:r>
        <w:rPr>
          <w:rFonts w:hint="default"/>
          <w:b/>
          <w:bCs/>
        </w:rPr>
        <w:instrText xml:space="preserve"> STYLEREF 1 \s </w:instrText>
      </w:r>
      <w:r>
        <w:rPr>
          <w:rFonts w:hint="default"/>
          <w:b/>
          <w:bCs/>
        </w:rPr>
        <w:fldChar w:fldCharType="separate"/>
      </w:r>
      <w:r>
        <w:rPr>
          <w:rFonts w:hint="default"/>
          <w:b/>
          <w:bCs/>
        </w:rPr>
        <w:t>5</w:t>
      </w:r>
      <w:r>
        <w:rPr>
          <w:rFonts w:hint="default"/>
          <w:b/>
          <w:bCs/>
        </w:rPr>
        <w:fldChar w:fldCharType="end"/>
      </w:r>
      <w:r>
        <w:rPr>
          <w:rFonts w:hint="eastAsia"/>
          <w:b/>
          <w:bCs/>
        </w:rPr>
        <w:t>-</w:t>
      </w:r>
      <w:r>
        <w:rPr>
          <w:rFonts w:hint="default"/>
          <w:b/>
          <w:bCs/>
        </w:rPr>
        <w:fldChar w:fldCharType="begin"/>
      </w:r>
      <w:r>
        <w:rPr>
          <w:rFonts w:hint="default"/>
          <w:b/>
          <w:bCs/>
        </w:rPr>
        <w:instrText xml:space="preserve"> SEQ 图 \* ARABIC \s 1 </w:instrText>
      </w:r>
      <w:r>
        <w:rPr>
          <w:rFonts w:hint="default"/>
          <w:b/>
          <w:bCs/>
        </w:rPr>
        <w:fldChar w:fldCharType="separate"/>
      </w:r>
      <w:r>
        <w:rPr>
          <w:rFonts w:hint="default"/>
          <w:b/>
          <w:bCs/>
        </w:rPr>
        <w:t>15</w:t>
      </w:r>
      <w:r>
        <w:rPr>
          <w:rFonts w:hint="default"/>
          <w:b/>
          <w:bCs/>
        </w:rPr>
        <w:fldChar w:fldCharType="end"/>
      </w:r>
      <w:r>
        <w:rPr>
          <w:rFonts w:hint="eastAsia"/>
          <w:b/>
          <w:bCs/>
          <w:lang w:val="en-US" w:eastAsia="zh-CN"/>
        </w:rPr>
        <w:t xml:space="preserve"> 直接式右转专用车道</w:t>
      </w:r>
    </w:p>
    <w:p w14:paraId="65280A70">
      <w:pPr>
        <w:bidi w:val="0"/>
        <w:rPr>
          <w:rFonts w:hint="default"/>
          <w:lang w:val="en-US" w:eastAsia="zh-CN"/>
        </w:rPr>
      </w:pPr>
      <w:r>
        <w:rPr>
          <w:rFonts w:hint="eastAsia"/>
          <w:lang w:val="en-US" w:eastAsia="zh-CN"/>
        </w:rPr>
        <w:t>在路线规范第10.5.3条第2款中“……变速车道为非等宽渐变式时，其长度应不小于按减速时1.0m/s或加速时0.6m/s的侧移率变换车道的计算值……”这种方式计算复杂，因此本项目中，公路和城市道路渐变段长度分别采用</w:t>
      </w:r>
      <w:r>
        <w:rPr>
          <w:rFonts w:hint="eastAsia"/>
          <w:lang w:val="en-US" w:eastAsia="zh-CN"/>
        </w:rPr>
        <w:fldChar w:fldCharType="begin"/>
      </w:r>
      <w:r>
        <w:rPr>
          <w:rFonts w:hint="eastAsia"/>
          <w:lang w:val="en-US" w:eastAsia="zh-CN"/>
        </w:rPr>
        <w:instrText xml:space="preserve"> REF _Ref11019 \h </w:instrText>
      </w:r>
      <w:r>
        <w:rPr>
          <w:rFonts w:hint="eastAsia"/>
          <w:lang w:val="en-US" w:eastAsia="zh-CN"/>
        </w:rPr>
        <w:fldChar w:fldCharType="separate"/>
      </w:r>
      <w:r>
        <w:t>表</w:t>
      </w:r>
      <w:r>
        <w:rPr>
          <w:rFonts w:hint="default"/>
        </w:rPr>
        <w:fldChar w:fldCharType="begin"/>
      </w:r>
      <w:r>
        <w:rPr>
          <w:rFonts w:hint="default"/>
        </w:rPr>
        <w:instrText xml:space="preserve"> STYLEREF 1 \s </w:instrText>
      </w:r>
      <w:r>
        <w:rPr>
          <w:rFonts w:hint="default"/>
        </w:rPr>
        <w:fldChar w:fldCharType="separate"/>
      </w:r>
      <w:r>
        <w:rPr>
          <w:rFonts w:hint="default"/>
        </w:rPr>
        <w:t>5</w:t>
      </w:r>
      <w:r>
        <w:rPr>
          <w:rFonts w:hint="default"/>
        </w:rPr>
        <w:fldChar w:fldCharType="end"/>
      </w:r>
      <w:r>
        <w:rPr>
          <w:rFonts w:hint="eastAsia"/>
          <w:lang w:eastAsia="zh-CN"/>
        </w:rPr>
        <w:t>-</w:t>
      </w:r>
      <w:r>
        <w:rPr>
          <w:rFonts w:hint="default"/>
        </w:rPr>
        <w:t>4</w:t>
      </w:r>
      <w:r>
        <w:rPr>
          <w:rFonts w:hint="eastAsia"/>
          <w:lang w:val="en-US" w:eastAsia="zh-CN"/>
        </w:rPr>
        <w:fldChar w:fldCharType="end"/>
      </w:r>
      <w:r>
        <w:rPr>
          <w:rFonts w:hint="eastAsia"/>
          <w:lang w:val="en-US" w:eastAsia="zh-CN"/>
        </w:rPr>
        <w:t>和</w:t>
      </w:r>
      <w:r>
        <w:rPr>
          <w:rFonts w:hint="eastAsia"/>
          <w:lang w:val="en-US" w:eastAsia="zh-CN"/>
        </w:rPr>
        <w:fldChar w:fldCharType="begin"/>
      </w:r>
      <w:r>
        <w:rPr>
          <w:rFonts w:hint="eastAsia"/>
          <w:lang w:val="en-US" w:eastAsia="zh-CN"/>
        </w:rPr>
        <w:instrText xml:space="preserve"> REF _Ref7785 \h </w:instrText>
      </w:r>
      <w:r>
        <w:rPr>
          <w:rFonts w:hint="eastAsia"/>
          <w:lang w:val="en-US" w:eastAsia="zh-CN"/>
        </w:rPr>
        <w:fldChar w:fldCharType="separate"/>
      </w:r>
      <w:r>
        <w:t>表</w:t>
      </w:r>
      <w:r>
        <w:rPr>
          <w:rFonts w:hint="default" w:ascii="Times New Roman" w:hAnsi="Times New Roman" w:cs="Times New Roman"/>
        </w:rPr>
        <w:fldChar w:fldCharType="begin"/>
      </w:r>
      <w:r>
        <w:rPr>
          <w:rFonts w:hint="default" w:ascii="Times New Roman" w:hAnsi="Times New Roman" w:cs="Times New Roman"/>
        </w:rPr>
        <w:instrText xml:space="preserve"> STYLEREF 1 \s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rPr>
          <w:rFonts w:hint="default" w:ascii="Times New Roman" w:hAnsi="Times New Roman" w:cs="Times New Roman"/>
          <w:lang w:eastAsia="zh-CN"/>
        </w:rPr>
        <w:t>-</w:t>
      </w:r>
      <w:r>
        <w:rPr>
          <w:rFonts w:hint="default" w:ascii="Times New Roman" w:hAnsi="Times New Roman" w:cs="Times New Roman"/>
        </w:rPr>
        <w:t>5</w:t>
      </w:r>
      <w:r>
        <w:rPr>
          <w:rFonts w:hint="eastAsia"/>
          <w:lang w:val="en-US" w:eastAsia="zh-CN"/>
        </w:rPr>
        <w:fldChar w:fldCharType="end"/>
      </w:r>
      <w:r>
        <w:rPr>
          <w:rFonts w:hint="eastAsia"/>
          <w:lang w:val="en-US" w:eastAsia="zh-CN"/>
        </w:rPr>
        <w:t>中的值。</w:t>
      </w:r>
    </w:p>
    <w:p w14:paraId="42A3884F">
      <w:pPr>
        <w:pStyle w:val="3"/>
        <w:bidi w:val="0"/>
        <w:rPr>
          <w:rFonts w:hint="default"/>
          <w:lang w:val="en-US" w:eastAsia="zh-CN"/>
        </w:rPr>
      </w:pPr>
      <w:r>
        <w:rPr>
          <w:rFonts w:hint="eastAsia"/>
          <w:lang w:val="en-US" w:eastAsia="zh-CN"/>
        </w:rPr>
        <w:t>立面设计</w:t>
      </w:r>
    </w:p>
    <w:p w14:paraId="3A8B96BA">
      <w:pPr>
        <w:rPr>
          <w:rFonts w:hint="eastAsia"/>
          <w:lang w:val="en-US" w:eastAsia="zh-CN"/>
        </w:rPr>
      </w:pPr>
      <w:r>
        <w:rPr>
          <w:rFonts w:hint="eastAsia"/>
          <w:lang w:val="en-US" w:eastAsia="zh-CN"/>
        </w:rPr>
        <w:t>交叉口设计规程的条文说明第4.3.5、4.3.6条第1款，“……交叉口竖向设计的形式取决于和地形相适应的相交道路的设计纵、横断面……”。因此可得</w:t>
      </w:r>
      <w:r>
        <w:rPr>
          <w:rFonts w:hint="default"/>
          <w:lang w:val="en-US" w:eastAsia="zh-CN"/>
        </w:rPr>
        <w:t>交叉口</w:t>
      </w:r>
      <w:r>
        <w:rPr>
          <w:rFonts w:hint="eastAsia"/>
          <w:lang w:val="en-US" w:eastAsia="zh-CN"/>
        </w:rPr>
        <w:t>立面</w:t>
      </w:r>
      <w:r>
        <w:rPr>
          <w:rFonts w:hint="default"/>
          <w:lang w:val="en-US" w:eastAsia="zh-CN"/>
        </w:rPr>
        <w:t>设计</w:t>
      </w:r>
      <w:r>
        <w:rPr>
          <w:rFonts w:hint="eastAsia"/>
          <w:lang w:val="en-US" w:eastAsia="zh-CN"/>
        </w:rPr>
        <w:t>应以道路纵断面与标准横断面为基础，再对高程控制点进行系统设计。根据交叉口设计规程的条文说明第4.3.5、4.3.6条第2款，“设计方法宜优先采用等高线法，其标高计算线网包括方格网法、圆心法、等分法和平行线法四种方式”。</w:t>
      </w:r>
    </w:p>
    <w:p w14:paraId="6702E70B">
      <w:pPr>
        <w:rPr>
          <w:rFonts w:hint="default"/>
          <w:lang w:val="en-US" w:eastAsia="zh-CN"/>
        </w:rPr>
      </w:pPr>
    </w:p>
    <w:p w14:paraId="3D45CB44">
      <w:pPr>
        <w:pStyle w:val="3"/>
        <w:bidi w:val="0"/>
        <w:rPr>
          <w:rFonts w:hint="default"/>
          <w:lang w:val="en-US" w:eastAsia="zh-CN"/>
        </w:rPr>
      </w:pPr>
      <w:r>
        <w:rPr>
          <w:rFonts w:hint="default"/>
          <w:lang w:val="en-US" w:eastAsia="zh-CN"/>
        </w:rPr>
        <w:t>行人与非机动车过街设施</w:t>
      </w:r>
      <w:ins w:id="3" w:author="liulimin" w:date="2025-02-18T10:23:40Z">
        <w:r>
          <w:rPr>
            <w:rFonts w:hint="eastAsia"/>
            <w:lang w:val="en-US" w:eastAsia="zh-CN"/>
          </w:rPr>
          <w:t>设计</w:t>
        </w:r>
      </w:ins>
    </w:p>
    <w:p w14:paraId="0182DF09">
      <w:pPr>
        <w:rPr>
          <w:rFonts w:hint="eastAsia"/>
          <w:lang w:val="en-US" w:eastAsia="zh-CN"/>
        </w:rPr>
      </w:pPr>
      <w:r>
        <w:rPr>
          <w:rFonts w:hint="eastAsia"/>
          <w:lang w:val="en-US" w:eastAsia="zh-CN"/>
        </w:rPr>
        <w:t>由交叉口设计规程第</w:t>
      </w:r>
      <w:r>
        <w:rPr>
          <w:rFonts w:hint="default" w:eastAsia="宋体"/>
          <w:lang w:val="en-US" w:eastAsia="zh-CN"/>
        </w:rPr>
        <w:t>4.5</w:t>
      </w:r>
      <w:r>
        <w:rPr>
          <w:rFonts w:hint="eastAsia"/>
          <w:lang w:val="en-US" w:eastAsia="zh-CN"/>
        </w:rPr>
        <w:t>节内容可知，</w:t>
      </w:r>
      <w:r>
        <w:rPr>
          <w:rFonts w:hint="default" w:eastAsia="宋体"/>
          <w:lang w:val="en-US" w:eastAsia="zh-CN"/>
        </w:rPr>
        <w:t>行人与非机动车过街设施</w:t>
      </w:r>
      <w:r>
        <w:rPr>
          <w:rFonts w:hint="eastAsia"/>
          <w:lang w:val="en-US" w:eastAsia="zh-CN"/>
        </w:rPr>
        <w:t>可分为平面过街设施和立体过街设施。</w:t>
      </w:r>
    </w:p>
    <w:p w14:paraId="0FE22FED">
      <w:pPr>
        <w:numPr>
          <w:ilvl w:val="0"/>
          <w:numId w:val="33"/>
        </w:numPr>
        <w:tabs>
          <w:tab w:val="left" w:pos="851"/>
        </w:tabs>
        <w:spacing w:line="360" w:lineRule="auto"/>
        <w:ind w:left="0" w:firstLine="482" w:firstLineChars="200"/>
        <w:rPr>
          <w:rFonts w:hint="eastAsia" w:ascii="Times New Roman" w:hAnsi="Times New Roman" w:eastAsiaTheme="minorEastAsia"/>
          <w:b/>
          <w:sz w:val="24"/>
          <w:szCs w:val="24"/>
          <w:lang w:val="en-US" w:eastAsia="zh-CN"/>
        </w:rPr>
      </w:pPr>
      <w:r>
        <w:rPr>
          <w:rFonts w:hint="eastAsia" w:ascii="Times New Roman" w:hAnsi="Times New Roman" w:eastAsiaTheme="minorEastAsia"/>
          <w:b/>
          <w:sz w:val="24"/>
          <w:szCs w:val="24"/>
          <w:lang w:val="en-US" w:eastAsia="zh-CN"/>
        </w:rPr>
        <w:t>平面过街设施</w:t>
      </w:r>
    </w:p>
    <w:p w14:paraId="3994501B">
      <w:pPr>
        <w:pStyle w:val="34"/>
        <w:bidi w:val="0"/>
        <w:rPr>
          <w:rFonts w:hint="eastAsia"/>
          <w:lang w:val="en-US" w:eastAsia="zh-CN"/>
        </w:rPr>
      </w:pPr>
      <w:r>
        <w:rPr>
          <w:rFonts w:hint="eastAsia"/>
          <w:lang w:val="en-US" w:eastAsia="zh-CN"/>
        </w:rPr>
        <w:t>包括信号灯、人行横道线、二次过街安全岛。</w:t>
      </w:r>
    </w:p>
    <w:tbl>
      <w:tblPr>
        <w:tblStyle w:val="2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643"/>
        <w:gridCol w:w="4644"/>
      </w:tblGrid>
      <w:tr w14:paraId="723512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3" w:type="dxa"/>
          </w:tcPr>
          <w:p w14:paraId="1E8FE581">
            <w:pPr>
              <w:pStyle w:val="34"/>
              <w:bidi w:val="0"/>
              <w:rPr>
                <w:rFonts w:hint="default"/>
                <w:lang w:val="en-US" w:eastAsia="zh-CN"/>
              </w:rPr>
            </w:pPr>
            <w:r>
              <w:drawing>
                <wp:inline distT="0" distB="0" distL="114300" distR="114300">
                  <wp:extent cx="2161540" cy="1233805"/>
                  <wp:effectExtent l="0" t="0" r="635" b="4445"/>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77"/>
                          <a:stretch>
                            <a:fillRect/>
                          </a:stretch>
                        </pic:blipFill>
                        <pic:spPr>
                          <a:xfrm>
                            <a:off x="0" y="0"/>
                            <a:ext cx="2161540" cy="1233805"/>
                          </a:xfrm>
                          <a:prstGeom prst="rect">
                            <a:avLst/>
                          </a:prstGeom>
                          <a:noFill/>
                          <a:ln>
                            <a:noFill/>
                          </a:ln>
                        </pic:spPr>
                      </pic:pic>
                    </a:graphicData>
                  </a:graphic>
                </wp:inline>
              </w:drawing>
            </w:r>
          </w:p>
        </w:tc>
        <w:tc>
          <w:tcPr>
            <w:tcW w:w="4644" w:type="dxa"/>
          </w:tcPr>
          <w:p w14:paraId="50C635DC">
            <w:pPr>
              <w:pStyle w:val="34"/>
              <w:bidi w:val="0"/>
              <w:rPr>
                <w:rFonts w:hint="default"/>
                <w:lang w:val="en-US" w:eastAsia="zh-CN"/>
              </w:rPr>
            </w:pPr>
            <w:r>
              <w:drawing>
                <wp:inline distT="0" distB="0" distL="114300" distR="114300">
                  <wp:extent cx="2015490" cy="1220470"/>
                  <wp:effectExtent l="0" t="0" r="3810" b="8255"/>
                  <wp:docPr id="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
                          <pic:cNvPicPr>
                            <a:picLocks noChangeAspect="1"/>
                          </pic:cNvPicPr>
                        </pic:nvPicPr>
                        <pic:blipFill>
                          <a:blip r:embed="rId78"/>
                          <a:stretch>
                            <a:fillRect/>
                          </a:stretch>
                        </pic:blipFill>
                        <pic:spPr>
                          <a:xfrm>
                            <a:off x="0" y="0"/>
                            <a:ext cx="2015490" cy="1220470"/>
                          </a:xfrm>
                          <a:prstGeom prst="rect">
                            <a:avLst/>
                          </a:prstGeom>
                          <a:noFill/>
                          <a:ln>
                            <a:noFill/>
                          </a:ln>
                        </pic:spPr>
                      </pic:pic>
                    </a:graphicData>
                  </a:graphic>
                </wp:inline>
              </w:drawing>
            </w:r>
          </w:p>
        </w:tc>
      </w:tr>
      <w:tr w14:paraId="793CE83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3" w:type="dxa"/>
          </w:tcPr>
          <w:p w14:paraId="31BA736C">
            <w:pPr>
              <w:pStyle w:val="34"/>
              <w:bidi w:val="0"/>
              <w:rPr>
                <w:rFonts w:hint="default"/>
                <w:lang w:val="en-US" w:eastAsia="zh-CN"/>
              </w:rPr>
            </w:pPr>
            <w:r>
              <w:rPr>
                <w:rFonts w:hint="eastAsia"/>
                <w:lang w:val="en-US" w:eastAsia="zh-CN"/>
              </w:rPr>
              <w:t>信号灯</w:t>
            </w:r>
          </w:p>
        </w:tc>
        <w:tc>
          <w:tcPr>
            <w:tcW w:w="4644" w:type="dxa"/>
          </w:tcPr>
          <w:p w14:paraId="4913CC7E">
            <w:pPr>
              <w:pStyle w:val="34"/>
              <w:bidi w:val="0"/>
              <w:rPr>
                <w:rFonts w:hint="default"/>
                <w:lang w:val="en-US" w:eastAsia="zh-CN"/>
              </w:rPr>
            </w:pPr>
            <w:r>
              <w:rPr>
                <w:rFonts w:hint="eastAsia"/>
                <w:lang w:val="en-US" w:eastAsia="zh-CN"/>
              </w:rPr>
              <w:t>人行横道线</w:t>
            </w:r>
          </w:p>
        </w:tc>
      </w:tr>
      <w:tr w14:paraId="5B4002D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287" w:type="dxa"/>
            <w:gridSpan w:val="2"/>
          </w:tcPr>
          <w:p w14:paraId="1E72CB1B">
            <w:pPr>
              <w:pStyle w:val="34"/>
              <w:bidi w:val="0"/>
              <w:rPr>
                <w:rFonts w:hint="default"/>
                <w:lang w:val="en-US" w:eastAsia="zh-CN"/>
              </w:rPr>
            </w:pPr>
            <w:r>
              <w:drawing>
                <wp:inline distT="0" distB="0" distL="114300" distR="114300">
                  <wp:extent cx="1818005" cy="1577340"/>
                  <wp:effectExtent l="0" t="0" r="1270" b="3810"/>
                  <wp:docPr id="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
                          <pic:cNvPicPr>
                            <a:picLocks noChangeAspect="1"/>
                          </pic:cNvPicPr>
                        </pic:nvPicPr>
                        <pic:blipFill>
                          <a:blip r:embed="rId79"/>
                          <a:srcRect b="-379"/>
                          <a:stretch>
                            <a:fillRect/>
                          </a:stretch>
                        </pic:blipFill>
                        <pic:spPr>
                          <a:xfrm>
                            <a:off x="0" y="0"/>
                            <a:ext cx="1818005" cy="1577340"/>
                          </a:xfrm>
                          <a:prstGeom prst="rect">
                            <a:avLst/>
                          </a:prstGeom>
                          <a:noFill/>
                          <a:ln>
                            <a:noFill/>
                          </a:ln>
                        </pic:spPr>
                      </pic:pic>
                    </a:graphicData>
                  </a:graphic>
                </wp:inline>
              </w:drawing>
            </w:r>
          </w:p>
        </w:tc>
      </w:tr>
      <w:tr w14:paraId="31CD66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287" w:type="dxa"/>
            <w:gridSpan w:val="2"/>
          </w:tcPr>
          <w:p w14:paraId="2FE3C14B">
            <w:pPr>
              <w:pStyle w:val="34"/>
              <w:bidi w:val="0"/>
              <w:rPr>
                <w:rFonts w:hint="default"/>
                <w:lang w:val="en-US" w:eastAsia="zh-CN"/>
              </w:rPr>
            </w:pPr>
            <w:r>
              <w:rPr>
                <w:rFonts w:hint="eastAsia"/>
                <w:lang w:val="en-US" w:eastAsia="zh-CN"/>
              </w:rPr>
              <w:t>安全岛</w:t>
            </w:r>
          </w:p>
        </w:tc>
      </w:tr>
    </w:tbl>
    <w:p w14:paraId="0A651AC0">
      <w:pPr>
        <w:pStyle w:val="33"/>
        <w:bidi w:val="0"/>
        <w:rPr>
          <w:rFonts w:hint="eastAsia"/>
          <w:lang w:val="en-US" w:eastAsia="zh-CN"/>
        </w:rPr>
      </w:pPr>
      <w:bookmarkStart w:id="6" w:name="_Ref23014"/>
      <w:r>
        <w:rPr>
          <w:b/>
          <w:bCs/>
        </w:rPr>
        <w:t>图</w:t>
      </w:r>
      <w:r>
        <w:rPr>
          <w:rFonts w:hint="default"/>
          <w:b/>
          <w:bCs/>
        </w:rPr>
        <w:fldChar w:fldCharType="begin"/>
      </w:r>
      <w:r>
        <w:rPr>
          <w:rFonts w:hint="default"/>
          <w:b/>
          <w:bCs/>
        </w:rPr>
        <w:instrText xml:space="preserve"> STYLEREF 1 \s </w:instrText>
      </w:r>
      <w:r>
        <w:rPr>
          <w:rFonts w:hint="default"/>
          <w:b/>
          <w:bCs/>
        </w:rPr>
        <w:fldChar w:fldCharType="separate"/>
      </w:r>
      <w:r>
        <w:rPr>
          <w:rFonts w:hint="default"/>
          <w:b/>
          <w:bCs/>
        </w:rPr>
        <w:t>5</w:t>
      </w:r>
      <w:r>
        <w:rPr>
          <w:rFonts w:hint="default"/>
          <w:b/>
          <w:bCs/>
        </w:rPr>
        <w:fldChar w:fldCharType="end"/>
      </w:r>
      <w:r>
        <w:rPr>
          <w:rFonts w:hint="eastAsia"/>
          <w:b/>
          <w:bCs/>
        </w:rPr>
        <w:t>-</w:t>
      </w:r>
      <w:r>
        <w:rPr>
          <w:rFonts w:hint="default"/>
          <w:b/>
          <w:bCs/>
        </w:rPr>
        <w:fldChar w:fldCharType="begin"/>
      </w:r>
      <w:r>
        <w:rPr>
          <w:rFonts w:hint="default"/>
          <w:b/>
          <w:bCs/>
        </w:rPr>
        <w:instrText xml:space="preserve"> SEQ 图 \* ARABIC \s 1 </w:instrText>
      </w:r>
      <w:r>
        <w:rPr>
          <w:rFonts w:hint="default"/>
          <w:b/>
          <w:bCs/>
        </w:rPr>
        <w:fldChar w:fldCharType="separate"/>
      </w:r>
      <w:r>
        <w:rPr>
          <w:rFonts w:hint="default"/>
          <w:b/>
          <w:bCs/>
        </w:rPr>
        <w:t>17</w:t>
      </w:r>
      <w:r>
        <w:rPr>
          <w:rFonts w:hint="default"/>
          <w:b/>
          <w:bCs/>
        </w:rPr>
        <w:fldChar w:fldCharType="end"/>
      </w:r>
      <w:bookmarkEnd w:id="6"/>
      <w:r>
        <w:rPr>
          <w:rFonts w:hint="eastAsia"/>
          <w:b/>
          <w:bCs/>
          <w:lang w:val="en-US" w:eastAsia="zh-CN"/>
        </w:rPr>
        <w:t xml:space="preserve"> </w:t>
      </w:r>
      <w:r>
        <w:rPr>
          <w:rFonts w:hint="eastAsia"/>
          <w:lang w:val="en-US" w:eastAsia="zh-CN"/>
        </w:rPr>
        <w:t>平面过街设施</w:t>
      </w:r>
    </w:p>
    <w:p w14:paraId="44D61668">
      <w:pPr>
        <w:numPr>
          <w:ilvl w:val="0"/>
          <w:numId w:val="33"/>
        </w:numPr>
        <w:tabs>
          <w:tab w:val="left" w:pos="851"/>
        </w:tabs>
        <w:spacing w:line="360" w:lineRule="auto"/>
        <w:ind w:left="0" w:firstLine="482" w:firstLineChars="200"/>
        <w:rPr>
          <w:rFonts w:hint="eastAsia" w:ascii="Times New Roman" w:hAnsi="Times New Roman" w:eastAsiaTheme="minorEastAsia"/>
          <w:b/>
          <w:sz w:val="24"/>
          <w:szCs w:val="24"/>
          <w:lang w:val="en-US" w:eastAsia="zh-CN"/>
        </w:rPr>
      </w:pPr>
      <w:r>
        <w:rPr>
          <w:rFonts w:hint="eastAsia" w:ascii="Times New Roman" w:hAnsi="Times New Roman" w:eastAsiaTheme="minorEastAsia"/>
          <w:b/>
          <w:sz w:val="24"/>
          <w:szCs w:val="24"/>
          <w:lang w:val="en-US" w:eastAsia="zh-CN"/>
        </w:rPr>
        <w:t>立体过街设施</w:t>
      </w:r>
    </w:p>
    <w:p w14:paraId="1375D169">
      <w:pPr>
        <w:pStyle w:val="34"/>
        <w:bidi w:val="0"/>
        <w:rPr>
          <w:rFonts w:hint="eastAsia"/>
          <w:lang w:val="en-US" w:eastAsia="zh-CN"/>
        </w:rPr>
      </w:pPr>
      <w:r>
        <w:rPr>
          <w:rFonts w:hint="eastAsia"/>
          <w:lang w:val="en-US" w:eastAsia="zh-CN"/>
        </w:rPr>
        <w:t>包括人行天桥和人行地道。</w:t>
      </w:r>
    </w:p>
    <w:tbl>
      <w:tblPr>
        <w:tblStyle w:val="2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643"/>
        <w:gridCol w:w="4644"/>
      </w:tblGrid>
      <w:tr w14:paraId="781084F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643" w:type="dxa"/>
          </w:tcPr>
          <w:p w14:paraId="32EE1B53">
            <w:pPr>
              <w:pStyle w:val="34"/>
              <w:bidi w:val="0"/>
              <w:rPr>
                <w:rFonts w:hint="default"/>
                <w:lang w:val="en-US" w:eastAsia="zh-CN"/>
              </w:rPr>
            </w:pPr>
            <w:r>
              <w:drawing>
                <wp:inline distT="0" distB="0" distL="114300" distR="114300">
                  <wp:extent cx="2388870" cy="1440180"/>
                  <wp:effectExtent l="0" t="0" r="1905" b="7620"/>
                  <wp:docPr id="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0"/>
                          <pic:cNvPicPr>
                            <a:picLocks noChangeAspect="1"/>
                          </pic:cNvPicPr>
                        </pic:nvPicPr>
                        <pic:blipFill>
                          <a:blip r:embed="rId80"/>
                          <a:srcRect l="9595" t="-2764" r="13395" b="5745"/>
                          <a:stretch>
                            <a:fillRect/>
                          </a:stretch>
                        </pic:blipFill>
                        <pic:spPr>
                          <a:xfrm>
                            <a:off x="0" y="0"/>
                            <a:ext cx="2388870" cy="1440180"/>
                          </a:xfrm>
                          <a:prstGeom prst="rect">
                            <a:avLst/>
                          </a:prstGeom>
                          <a:noFill/>
                          <a:ln>
                            <a:noFill/>
                          </a:ln>
                        </pic:spPr>
                      </pic:pic>
                    </a:graphicData>
                  </a:graphic>
                </wp:inline>
              </w:drawing>
            </w:r>
          </w:p>
        </w:tc>
        <w:tc>
          <w:tcPr>
            <w:tcW w:w="4644" w:type="dxa"/>
          </w:tcPr>
          <w:p w14:paraId="1E6A625F">
            <w:pPr>
              <w:pStyle w:val="34"/>
              <w:bidi w:val="0"/>
              <w:rPr>
                <w:rFonts w:hint="default"/>
                <w:lang w:val="en-US" w:eastAsia="zh-CN"/>
              </w:rPr>
            </w:pPr>
            <w:r>
              <w:drawing>
                <wp:inline distT="0" distB="0" distL="114300" distR="114300">
                  <wp:extent cx="1765300" cy="1440180"/>
                  <wp:effectExtent l="0" t="0" r="6350" b="7620"/>
                  <wp:docPr id="8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1"/>
                          <pic:cNvPicPr>
                            <a:picLocks noChangeAspect="1"/>
                          </pic:cNvPicPr>
                        </pic:nvPicPr>
                        <pic:blipFill>
                          <a:blip r:embed="rId81"/>
                          <a:srcRect l="24077"/>
                          <a:stretch>
                            <a:fillRect/>
                          </a:stretch>
                        </pic:blipFill>
                        <pic:spPr>
                          <a:xfrm>
                            <a:off x="0" y="0"/>
                            <a:ext cx="1765300" cy="1440180"/>
                          </a:xfrm>
                          <a:prstGeom prst="rect">
                            <a:avLst/>
                          </a:prstGeom>
                          <a:noFill/>
                          <a:ln>
                            <a:noFill/>
                          </a:ln>
                        </pic:spPr>
                      </pic:pic>
                    </a:graphicData>
                  </a:graphic>
                </wp:inline>
              </w:drawing>
            </w:r>
          </w:p>
        </w:tc>
      </w:tr>
      <w:tr w14:paraId="55A1625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3" w:type="dxa"/>
          </w:tcPr>
          <w:p w14:paraId="64C81D00">
            <w:pPr>
              <w:pStyle w:val="34"/>
              <w:bidi w:val="0"/>
              <w:rPr>
                <w:rFonts w:hint="default"/>
                <w:lang w:val="en-US" w:eastAsia="zh-CN"/>
              </w:rPr>
            </w:pPr>
            <w:r>
              <w:rPr>
                <w:rFonts w:hint="eastAsia"/>
                <w:lang w:val="en-US" w:eastAsia="zh-CN"/>
              </w:rPr>
              <w:t>人行天桥</w:t>
            </w:r>
          </w:p>
        </w:tc>
        <w:tc>
          <w:tcPr>
            <w:tcW w:w="4644" w:type="dxa"/>
          </w:tcPr>
          <w:p w14:paraId="07AEAC46">
            <w:pPr>
              <w:pStyle w:val="34"/>
              <w:bidi w:val="0"/>
              <w:rPr>
                <w:rFonts w:hint="default"/>
                <w:lang w:val="en-US" w:eastAsia="zh-CN"/>
              </w:rPr>
            </w:pPr>
            <w:r>
              <w:rPr>
                <w:rFonts w:hint="eastAsia"/>
                <w:lang w:val="en-US" w:eastAsia="zh-CN"/>
              </w:rPr>
              <w:t>人行地道</w:t>
            </w:r>
          </w:p>
        </w:tc>
      </w:tr>
    </w:tbl>
    <w:p w14:paraId="44A57E2F">
      <w:pPr>
        <w:pStyle w:val="33"/>
        <w:bidi w:val="0"/>
        <w:rPr>
          <w:ins w:id="4" w:author="liulimin" w:date="2025-02-18T10:05:03Z"/>
          <w:rFonts w:hint="eastAsia"/>
          <w:lang w:val="en-US" w:eastAsia="zh-CN"/>
        </w:rPr>
      </w:pPr>
      <w:r>
        <w:rPr>
          <w:b/>
          <w:bCs/>
        </w:rPr>
        <w:t>图</w:t>
      </w:r>
      <w:r>
        <w:rPr>
          <w:rFonts w:hint="default"/>
          <w:b/>
          <w:bCs/>
        </w:rPr>
        <w:fldChar w:fldCharType="begin"/>
      </w:r>
      <w:r>
        <w:rPr>
          <w:rFonts w:hint="default"/>
          <w:b/>
          <w:bCs/>
        </w:rPr>
        <w:instrText xml:space="preserve"> STYLEREF 1 \s </w:instrText>
      </w:r>
      <w:r>
        <w:rPr>
          <w:rFonts w:hint="default"/>
          <w:b/>
          <w:bCs/>
        </w:rPr>
        <w:fldChar w:fldCharType="separate"/>
      </w:r>
      <w:r>
        <w:rPr>
          <w:rFonts w:hint="default"/>
          <w:b/>
          <w:bCs/>
        </w:rPr>
        <w:t>5</w:t>
      </w:r>
      <w:r>
        <w:rPr>
          <w:rFonts w:hint="default"/>
          <w:b/>
          <w:bCs/>
        </w:rPr>
        <w:fldChar w:fldCharType="end"/>
      </w:r>
      <w:r>
        <w:rPr>
          <w:rFonts w:hint="eastAsia"/>
          <w:b/>
          <w:bCs/>
        </w:rPr>
        <w:t>-</w:t>
      </w:r>
      <w:r>
        <w:rPr>
          <w:rFonts w:hint="default"/>
          <w:b/>
          <w:bCs/>
        </w:rPr>
        <w:fldChar w:fldCharType="begin"/>
      </w:r>
      <w:r>
        <w:rPr>
          <w:rFonts w:hint="default"/>
          <w:b/>
          <w:bCs/>
        </w:rPr>
        <w:instrText xml:space="preserve"> SEQ 图 \* ARABIC \s 1 </w:instrText>
      </w:r>
      <w:r>
        <w:rPr>
          <w:rFonts w:hint="default"/>
          <w:b/>
          <w:bCs/>
        </w:rPr>
        <w:fldChar w:fldCharType="separate"/>
      </w:r>
      <w:r>
        <w:rPr>
          <w:rFonts w:hint="default"/>
          <w:b/>
          <w:bCs/>
        </w:rPr>
        <w:t>18</w:t>
      </w:r>
      <w:r>
        <w:rPr>
          <w:rFonts w:hint="default"/>
          <w:b/>
          <w:bCs/>
        </w:rPr>
        <w:fldChar w:fldCharType="end"/>
      </w:r>
      <w:r>
        <w:rPr>
          <w:rFonts w:hint="eastAsia"/>
          <w:b/>
          <w:bCs/>
          <w:lang w:val="en-US" w:eastAsia="zh-CN"/>
        </w:rPr>
        <w:t xml:space="preserve"> </w:t>
      </w:r>
      <w:r>
        <w:rPr>
          <w:rFonts w:hint="eastAsia"/>
          <w:lang w:val="en-US" w:eastAsia="zh-CN"/>
        </w:rPr>
        <w:t>立体过街设施</w:t>
      </w:r>
    </w:p>
    <w:p w14:paraId="2FADB9AB">
      <w:pPr>
        <w:pStyle w:val="33"/>
        <w:bidi w:val="0"/>
        <w:ind w:firstLine="422" w:firstLineChars="200"/>
        <w:jc w:val="left"/>
        <w:rPr>
          <w:rFonts w:hint="default"/>
          <w:lang w:val="en-US" w:eastAsia="zh-CN"/>
        </w:rPr>
      </w:pPr>
      <w:ins w:id="5" w:author="liulimin" w:date="2025-02-18T10:05:07Z">
        <w:r>
          <w:rPr>
            <w:rFonts w:hint="eastAsia"/>
            <w:lang w:val="en-US" w:eastAsia="zh-CN"/>
          </w:rPr>
          <w:t>信号</w:t>
        </w:r>
      </w:ins>
      <w:ins w:id="6" w:author="liulimin" w:date="2025-02-18T10:05:08Z">
        <w:r>
          <w:rPr>
            <w:rFonts w:hint="eastAsia"/>
            <w:lang w:val="en-US" w:eastAsia="zh-CN"/>
          </w:rPr>
          <w:t>灯</w:t>
        </w:r>
      </w:ins>
      <w:ins w:id="7" w:author="liulimin" w:date="2025-02-18T10:05:09Z">
        <w:r>
          <w:rPr>
            <w:rFonts w:hint="eastAsia"/>
            <w:lang w:val="en-US" w:eastAsia="zh-CN"/>
          </w:rPr>
          <w:t>、</w:t>
        </w:r>
      </w:ins>
      <w:ins w:id="8" w:author="liulimin" w:date="2025-02-18T10:05:13Z">
        <w:r>
          <w:rPr>
            <w:rFonts w:hint="eastAsia"/>
            <w:lang w:val="en-US" w:eastAsia="zh-CN"/>
          </w:rPr>
          <w:t>人行天桥</w:t>
        </w:r>
      </w:ins>
      <w:ins w:id="9" w:author="liulimin" w:date="2025-02-18T10:05:16Z">
        <w:r>
          <w:rPr>
            <w:rFonts w:hint="eastAsia"/>
            <w:lang w:val="en-US" w:eastAsia="zh-CN"/>
          </w:rPr>
          <w:t>和</w:t>
        </w:r>
      </w:ins>
      <w:ins w:id="10" w:author="liulimin" w:date="2025-02-18T10:05:17Z">
        <w:r>
          <w:rPr>
            <w:rFonts w:hint="eastAsia"/>
            <w:lang w:val="en-US" w:eastAsia="zh-CN"/>
          </w:rPr>
          <w:t>人行</w:t>
        </w:r>
      </w:ins>
      <w:ins w:id="11" w:author="liulimin" w:date="2025-02-18T10:05:19Z">
        <w:r>
          <w:rPr>
            <w:rFonts w:hint="eastAsia"/>
            <w:lang w:val="en-US" w:eastAsia="zh-CN"/>
          </w:rPr>
          <w:t>地道</w:t>
        </w:r>
      </w:ins>
      <w:ins w:id="12" w:author="liulimin" w:date="2025-02-18T10:05:25Z">
        <w:r>
          <w:rPr>
            <w:rFonts w:hint="eastAsia"/>
            <w:lang w:val="en-US" w:eastAsia="zh-CN"/>
          </w:rPr>
          <w:t>不纳入</w:t>
        </w:r>
      </w:ins>
      <w:ins w:id="13" w:author="liulimin" w:date="2025-02-18T10:05:27Z">
        <w:r>
          <w:rPr>
            <w:rFonts w:hint="eastAsia"/>
            <w:lang w:val="en-US" w:eastAsia="zh-CN"/>
          </w:rPr>
          <w:t>本次</w:t>
        </w:r>
      </w:ins>
      <w:ins w:id="14" w:author="liulimin" w:date="2025-02-18T10:05:28Z">
        <w:r>
          <w:rPr>
            <w:rFonts w:hint="eastAsia"/>
            <w:lang w:val="en-US" w:eastAsia="zh-CN"/>
          </w:rPr>
          <w:t>平交</w:t>
        </w:r>
      </w:ins>
      <w:ins w:id="15" w:author="liulimin" w:date="2025-02-18T10:05:29Z">
        <w:r>
          <w:rPr>
            <w:rFonts w:hint="eastAsia"/>
            <w:lang w:val="en-US" w:eastAsia="zh-CN"/>
          </w:rPr>
          <w:t>设计</w:t>
        </w:r>
      </w:ins>
      <w:ins w:id="16" w:author="liulimin" w:date="2025-02-18T10:10:05Z">
        <w:r>
          <w:rPr>
            <w:rFonts w:hint="eastAsia"/>
            <w:lang w:val="en-US" w:eastAsia="zh-CN"/>
          </w:rPr>
          <w:t>研发</w:t>
        </w:r>
      </w:ins>
      <w:ins w:id="17" w:author="liulimin" w:date="2025-02-18T10:05:32Z">
        <w:r>
          <w:rPr>
            <w:rFonts w:hint="eastAsia"/>
            <w:lang w:val="en-US" w:eastAsia="zh-CN"/>
          </w:rPr>
          <w:t>范</w:t>
        </w:r>
      </w:ins>
      <w:ins w:id="18" w:author="liulimin" w:date="2025-02-18T10:10:12Z">
        <w:r>
          <w:rPr>
            <w:rFonts w:hint="eastAsia"/>
            <w:lang w:val="en-US" w:eastAsia="zh-CN"/>
          </w:rPr>
          <w:t>围</w:t>
        </w:r>
      </w:ins>
      <w:ins w:id="19" w:author="liulimin" w:date="2025-02-18T10:05:32Z">
        <w:r>
          <w:rPr>
            <w:rFonts w:hint="eastAsia"/>
            <w:lang w:val="en-US" w:eastAsia="zh-CN"/>
          </w:rPr>
          <w:t>。</w:t>
        </w:r>
      </w:ins>
    </w:p>
    <w:p w14:paraId="1B870BEE">
      <w:pPr>
        <w:pStyle w:val="3"/>
        <w:bidi w:val="0"/>
        <w:rPr>
          <w:rFonts w:hint="default"/>
          <w:lang w:val="en-US" w:eastAsia="zh-CN"/>
        </w:rPr>
      </w:pPr>
      <w:r>
        <w:rPr>
          <w:rFonts w:hint="eastAsia"/>
          <w:lang w:val="en-US" w:eastAsia="zh-CN"/>
        </w:rPr>
        <w:t>交通岛</w:t>
      </w:r>
      <w:ins w:id="20" w:author="liulimin" w:date="2025-02-18T10:23:37Z">
        <w:r>
          <w:rPr>
            <w:rFonts w:hint="eastAsia"/>
            <w:lang w:val="en-US" w:eastAsia="zh-CN"/>
          </w:rPr>
          <w:t>设计</w:t>
        </w:r>
      </w:ins>
    </w:p>
    <w:p w14:paraId="7E025B20">
      <w:pPr>
        <w:pStyle w:val="34"/>
        <w:bidi w:val="0"/>
        <w:rPr>
          <w:rFonts w:hint="eastAsia"/>
          <w:lang w:val="en-US" w:eastAsia="zh-CN"/>
        </w:rPr>
      </w:pPr>
      <w:r>
        <w:rPr>
          <w:rFonts w:hint="eastAsia"/>
          <w:lang w:val="en-US" w:eastAsia="zh-CN"/>
        </w:rPr>
        <w:t>依据路线规范条文说明第10.5.4条，“交通岛分为导流岛（分隔同向车流）和分隔岛（分隔对向车流）两种……将交通岛按结构类型而分为实体岛、隐形岛和浅碟式岛三种”。本项目未采用上述分类方法，而是根据实际设计中交通岛位置与功能的特征，将交通岛划分为中央交通岛、两侧侧分带交通岛、右转交通岛和中心岛。交通岛的设计内容包括交通岛的位置、尺寸、标线及实体岛。</w:t>
      </w:r>
    </w:p>
    <w:tbl>
      <w:tblPr>
        <w:tblStyle w:val="2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643"/>
        <w:gridCol w:w="4644"/>
      </w:tblGrid>
      <w:tr w14:paraId="23FCC99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3" w:type="dxa"/>
          </w:tcPr>
          <w:p w14:paraId="41989A11">
            <w:pPr>
              <w:pStyle w:val="34"/>
              <w:bidi w:val="0"/>
            </w:pPr>
            <w:r>
              <w:drawing>
                <wp:inline distT="0" distB="0" distL="114300" distR="114300">
                  <wp:extent cx="2367915" cy="1800225"/>
                  <wp:effectExtent l="0" t="0" r="3810" b="0"/>
                  <wp:docPr id="67" name="图片 1"/>
                  <wp:cNvGraphicFramePr/>
                  <a:graphic xmlns:a="http://schemas.openxmlformats.org/drawingml/2006/main">
                    <a:graphicData uri="http://schemas.openxmlformats.org/drawingml/2006/picture">
                      <pic:pic xmlns:pic="http://schemas.openxmlformats.org/drawingml/2006/picture">
                        <pic:nvPicPr>
                          <pic:cNvPr id="67" name="图片 1"/>
                          <pic:cNvPicPr/>
                        </pic:nvPicPr>
                        <pic:blipFill>
                          <a:blip r:embed="rId82">
                            <a:clrChange>
                              <a:clrFrom>
                                <a:srgbClr val="FFFFFF">
                                  <a:alpha val="100000"/>
                                </a:srgbClr>
                              </a:clrFrom>
                              <a:clrTo>
                                <a:srgbClr val="FFFFFF">
                                  <a:alpha val="100000"/>
                                  <a:alpha val="0"/>
                                </a:srgbClr>
                              </a:clrTo>
                            </a:clrChange>
                          </a:blip>
                          <a:srcRect t="6090" r="5115" b="10740"/>
                          <a:stretch>
                            <a:fillRect/>
                          </a:stretch>
                        </pic:blipFill>
                        <pic:spPr>
                          <a:xfrm>
                            <a:off x="0" y="0"/>
                            <a:ext cx="2367915" cy="1800225"/>
                          </a:xfrm>
                          <a:prstGeom prst="rect">
                            <a:avLst/>
                          </a:prstGeom>
                          <a:noFill/>
                          <a:ln>
                            <a:noFill/>
                          </a:ln>
                        </pic:spPr>
                      </pic:pic>
                    </a:graphicData>
                  </a:graphic>
                </wp:inline>
              </w:drawing>
            </w:r>
          </w:p>
        </w:tc>
        <w:tc>
          <w:tcPr>
            <w:tcW w:w="4644" w:type="dxa"/>
          </w:tcPr>
          <w:p w14:paraId="3B893127">
            <w:pPr>
              <w:pStyle w:val="34"/>
              <w:bidi w:val="0"/>
            </w:pPr>
            <w:r>
              <w:drawing>
                <wp:inline distT="0" distB="0" distL="114300" distR="114300">
                  <wp:extent cx="2453005" cy="1800225"/>
                  <wp:effectExtent l="0" t="0" r="4445" b="0"/>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83"/>
                          <a:stretch>
                            <a:fillRect/>
                          </a:stretch>
                        </pic:blipFill>
                        <pic:spPr>
                          <a:xfrm>
                            <a:off x="0" y="0"/>
                            <a:ext cx="2453005" cy="1800225"/>
                          </a:xfrm>
                          <a:prstGeom prst="rect">
                            <a:avLst/>
                          </a:prstGeom>
                          <a:noFill/>
                          <a:ln>
                            <a:noFill/>
                          </a:ln>
                        </pic:spPr>
                      </pic:pic>
                    </a:graphicData>
                  </a:graphic>
                </wp:inline>
              </w:drawing>
            </w:r>
          </w:p>
        </w:tc>
      </w:tr>
    </w:tbl>
    <w:p w14:paraId="64F69888">
      <w:pPr>
        <w:pStyle w:val="33"/>
        <w:rPr>
          <w:rFonts w:hint="eastAsia"/>
          <w:b/>
          <w:bCs/>
          <w:lang w:val="en-US" w:eastAsia="zh-CN"/>
        </w:rPr>
      </w:pPr>
      <w:r>
        <w:rPr>
          <w:b/>
          <w:bCs/>
        </w:rPr>
        <w:t>图</w:t>
      </w:r>
      <w:r>
        <w:rPr>
          <w:rFonts w:hint="default"/>
          <w:b/>
          <w:bCs/>
        </w:rPr>
        <w:fldChar w:fldCharType="begin"/>
      </w:r>
      <w:r>
        <w:rPr>
          <w:rFonts w:hint="default"/>
          <w:b/>
          <w:bCs/>
        </w:rPr>
        <w:instrText xml:space="preserve"> STYLEREF 1 \s </w:instrText>
      </w:r>
      <w:r>
        <w:rPr>
          <w:rFonts w:hint="default"/>
          <w:b/>
          <w:bCs/>
        </w:rPr>
        <w:fldChar w:fldCharType="separate"/>
      </w:r>
      <w:r>
        <w:rPr>
          <w:rFonts w:hint="default"/>
          <w:b/>
          <w:bCs/>
        </w:rPr>
        <w:t>5</w:t>
      </w:r>
      <w:r>
        <w:rPr>
          <w:rFonts w:hint="default"/>
          <w:b/>
          <w:bCs/>
        </w:rPr>
        <w:fldChar w:fldCharType="end"/>
      </w:r>
      <w:r>
        <w:rPr>
          <w:rFonts w:hint="eastAsia"/>
          <w:b/>
          <w:bCs/>
        </w:rPr>
        <w:t>-</w:t>
      </w:r>
      <w:r>
        <w:rPr>
          <w:rFonts w:hint="default"/>
          <w:b/>
          <w:bCs/>
        </w:rPr>
        <w:fldChar w:fldCharType="begin"/>
      </w:r>
      <w:r>
        <w:rPr>
          <w:rFonts w:hint="default"/>
          <w:b/>
          <w:bCs/>
        </w:rPr>
        <w:instrText xml:space="preserve"> SEQ 图 \* ARABIC \s 1 </w:instrText>
      </w:r>
      <w:r>
        <w:rPr>
          <w:rFonts w:hint="default"/>
          <w:b/>
          <w:bCs/>
        </w:rPr>
        <w:fldChar w:fldCharType="separate"/>
      </w:r>
      <w:r>
        <w:rPr>
          <w:rFonts w:hint="default"/>
          <w:b/>
          <w:bCs/>
        </w:rPr>
        <w:t>19</w:t>
      </w:r>
      <w:r>
        <w:rPr>
          <w:rFonts w:hint="default"/>
          <w:b/>
          <w:bCs/>
        </w:rPr>
        <w:fldChar w:fldCharType="end"/>
      </w:r>
      <w:r>
        <w:rPr>
          <w:rFonts w:hint="eastAsia"/>
          <w:b/>
          <w:bCs/>
          <w:lang w:val="en-US" w:eastAsia="zh-CN"/>
        </w:rPr>
        <w:t xml:space="preserve"> 交通岛</w:t>
      </w:r>
    </w:p>
    <w:p w14:paraId="4C86C838">
      <w:pPr>
        <w:bidi w:val="0"/>
        <w:rPr>
          <w:rFonts w:hint="eastAsia"/>
          <w:lang w:val="en-US" w:eastAsia="zh-CN"/>
        </w:rPr>
      </w:pPr>
      <w:r>
        <w:rPr>
          <w:rFonts w:hint="eastAsia"/>
          <w:lang w:val="en-US" w:eastAsia="zh-CN"/>
        </w:rPr>
        <w:t>交叉口设计规程第4.7.9条中提及得“鱼肚形标线”，行业内也被称为鱼腹式交通岛，术语中央交通岛的一种类型。</w:t>
      </w:r>
    </w:p>
    <w:p w14:paraId="3FCFAA20">
      <w:pPr>
        <w:pStyle w:val="37"/>
        <w:bidi w:val="0"/>
      </w:pPr>
      <w:r>
        <w:drawing>
          <wp:inline distT="0" distB="0" distL="114300" distR="114300">
            <wp:extent cx="3961765" cy="1929130"/>
            <wp:effectExtent l="0" t="0" r="0" b="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84">
                      <a:clrChange>
                        <a:clrFrom>
                          <a:srgbClr val="FFFFFF">
                            <a:alpha val="100000"/>
                          </a:srgbClr>
                        </a:clrFrom>
                        <a:clrTo>
                          <a:srgbClr val="FFFFFF">
                            <a:alpha val="100000"/>
                            <a:alpha val="0"/>
                          </a:srgbClr>
                        </a:clrTo>
                      </a:clrChange>
                    </a:blip>
                    <a:srcRect l="4834" t="5063" r="3497"/>
                    <a:stretch>
                      <a:fillRect/>
                    </a:stretch>
                  </pic:blipFill>
                  <pic:spPr>
                    <a:xfrm>
                      <a:off x="0" y="0"/>
                      <a:ext cx="3961765" cy="1929130"/>
                    </a:xfrm>
                    <a:prstGeom prst="rect">
                      <a:avLst/>
                    </a:prstGeom>
                    <a:noFill/>
                    <a:ln>
                      <a:noFill/>
                    </a:ln>
                  </pic:spPr>
                </pic:pic>
              </a:graphicData>
            </a:graphic>
          </wp:inline>
        </w:drawing>
      </w:r>
    </w:p>
    <w:p w14:paraId="0BB25B3D">
      <w:pPr>
        <w:pStyle w:val="33"/>
        <w:rPr>
          <w:rFonts w:hint="default"/>
          <w:lang w:val="en-US" w:eastAsia="zh-CN"/>
        </w:rPr>
      </w:pPr>
      <w:r>
        <w:rPr>
          <w:b/>
          <w:bCs/>
        </w:rPr>
        <w:t>图</w:t>
      </w:r>
      <w:r>
        <w:rPr>
          <w:rFonts w:hint="default"/>
          <w:b/>
          <w:bCs/>
        </w:rPr>
        <w:fldChar w:fldCharType="begin"/>
      </w:r>
      <w:r>
        <w:rPr>
          <w:rFonts w:hint="default"/>
          <w:b/>
          <w:bCs/>
        </w:rPr>
        <w:instrText xml:space="preserve"> STYLEREF 1 \s </w:instrText>
      </w:r>
      <w:r>
        <w:rPr>
          <w:rFonts w:hint="default"/>
          <w:b/>
          <w:bCs/>
        </w:rPr>
        <w:fldChar w:fldCharType="separate"/>
      </w:r>
      <w:r>
        <w:rPr>
          <w:rFonts w:hint="default"/>
          <w:b/>
          <w:bCs/>
        </w:rPr>
        <w:t>5</w:t>
      </w:r>
      <w:r>
        <w:rPr>
          <w:rFonts w:hint="default"/>
          <w:b/>
          <w:bCs/>
        </w:rPr>
        <w:fldChar w:fldCharType="end"/>
      </w:r>
      <w:r>
        <w:rPr>
          <w:rFonts w:hint="eastAsia"/>
          <w:b/>
          <w:bCs/>
        </w:rPr>
        <w:t>-</w:t>
      </w:r>
      <w:r>
        <w:rPr>
          <w:rFonts w:hint="default"/>
          <w:b/>
          <w:bCs/>
        </w:rPr>
        <w:fldChar w:fldCharType="begin"/>
      </w:r>
      <w:r>
        <w:rPr>
          <w:rFonts w:hint="default"/>
          <w:b/>
          <w:bCs/>
        </w:rPr>
        <w:instrText xml:space="preserve"> SEQ 图 \* ARABIC \s 1 </w:instrText>
      </w:r>
      <w:r>
        <w:rPr>
          <w:rFonts w:hint="default"/>
          <w:b/>
          <w:bCs/>
        </w:rPr>
        <w:fldChar w:fldCharType="separate"/>
      </w:r>
      <w:r>
        <w:rPr>
          <w:rFonts w:hint="default"/>
          <w:b/>
          <w:bCs/>
        </w:rPr>
        <w:t>20</w:t>
      </w:r>
      <w:r>
        <w:rPr>
          <w:rFonts w:hint="default"/>
          <w:b/>
          <w:bCs/>
        </w:rPr>
        <w:fldChar w:fldCharType="end"/>
      </w:r>
      <w:r>
        <w:rPr>
          <w:rFonts w:hint="eastAsia"/>
          <w:b/>
          <w:bCs/>
          <w:lang w:val="en-US" w:eastAsia="zh-CN"/>
        </w:rPr>
        <w:t xml:space="preserve"> 鱼腹式交通岛</w:t>
      </w:r>
    </w:p>
    <w:p w14:paraId="1DF8584C">
      <w:pPr>
        <w:pStyle w:val="3"/>
        <w:bidi w:val="0"/>
        <w:rPr>
          <w:rFonts w:hint="default"/>
          <w:lang w:val="en-US"/>
        </w:rPr>
      </w:pPr>
      <w:r>
        <w:rPr>
          <w:rFonts w:hint="eastAsia"/>
          <w:lang w:val="en-US" w:eastAsia="zh-CN"/>
        </w:rPr>
        <w:t>路面标线</w:t>
      </w:r>
      <w:ins w:id="21" w:author="liulimin" w:date="2025-02-18T10:23:33Z">
        <w:r>
          <w:rPr>
            <w:rFonts w:hint="eastAsia"/>
            <w:lang w:val="en-US" w:eastAsia="zh-CN"/>
          </w:rPr>
          <w:t>设计</w:t>
        </w:r>
      </w:ins>
    </w:p>
    <w:p w14:paraId="24C15674">
      <w:pPr>
        <w:bidi w:val="0"/>
        <w:rPr>
          <w:rFonts w:hint="default" w:ascii="Times New Roman" w:hAnsi="Times New Roman" w:eastAsiaTheme="minorEastAsia"/>
          <w:b w:val="0"/>
          <w:bCs/>
          <w:sz w:val="24"/>
          <w:szCs w:val="24"/>
          <w:lang w:val="en-US" w:eastAsia="zh-CN"/>
        </w:rPr>
      </w:pPr>
      <w:r>
        <w:rPr>
          <w:rFonts w:hint="eastAsia"/>
          <w:b w:val="0"/>
          <w:bCs w:val="0"/>
          <w:lang w:val="en-US" w:eastAsia="zh-CN"/>
        </w:rPr>
        <w:t>交通标线规范中涉及平交设计相关的路面标线包括指示标线和禁止标线。交通标线规范将指示标线细分为纵向标线、横向标线和其他标线；将禁止标线细</w:t>
      </w:r>
      <w:r>
        <w:rPr>
          <w:rFonts w:hint="default" w:ascii="Times New Roman" w:hAnsi="Times New Roman" w:eastAsiaTheme="minorEastAsia"/>
          <w:b w:val="0"/>
          <w:bCs/>
          <w:sz w:val="24"/>
          <w:szCs w:val="24"/>
          <w:lang w:val="en-US" w:eastAsia="zh-CN"/>
        </w:rPr>
        <w:t>分为纵向</w:t>
      </w:r>
      <w:r>
        <w:rPr>
          <w:rFonts w:hint="eastAsia" w:eastAsiaTheme="minorEastAsia"/>
          <w:b w:val="0"/>
          <w:bCs/>
          <w:sz w:val="24"/>
          <w:szCs w:val="24"/>
          <w:lang w:val="en-US" w:eastAsia="zh-CN"/>
        </w:rPr>
        <w:t>禁止</w:t>
      </w:r>
      <w:r>
        <w:rPr>
          <w:rFonts w:hint="default" w:ascii="Times New Roman" w:hAnsi="Times New Roman" w:eastAsiaTheme="minorEastAsia"/>
          <w:b w:val="0"/>
          <w:bCs/>
          <w:sz w:val="24"/>
          <w:szCs w:val="24"/>
          <w:lang w:val="en-US" w:eastAsia="zh-CN"/>
        </w:rPr>
        <w:t>标线、横向</w:t>
      </w:r>
      <w:r>
        <w:rPr>
          <w:rFonts w:hint="eastAsia" w:eastAsiaTheme="minorEastAsia"/>
          <w:b w:val="0"/>
          <w:bCs/>
          <w:sz w:val="24"/>
          <w:szCs w:val="24"/>
          <w:lang w:val="en-US" w:eastAsia="zh-CN"/>
        </w:rPr>
        <w:t>禁止</w:t>
      </w:r>
      <w:r>
        <w:rPr>
          <w:rFonts w:hint="default" w:ascii="Times New Roman" w:hAnsi="Times New Roman" w:eastAsiaTheme="minorEastAsia"/>
          <w:b w:val="0"/>
          <w:bCs/>
          <w:sz w:val="24"/>
          <w:szCs w:val="24"/>
          <w:lang w:val="en-US" w:eastAsia="zh-CN"/>
        </w:rPr>
        <w:t>标线和其他禁止标线</w:t>
      </w:r>
      <w:r>
        <w:rPr>
          <w:rFonts w:hint="eastAsia" w:eastAsiaTheme="minorEastAsia"/>
          <w:b w:val="0"/>
          <w:bCs/>
          <w:sz w:val="24"/>
          <w:szCs w:val="24"/>
          <w:lang w:val="en-US" w:eastAsia="zh-CN"/>
        </w:rPr>
        <w:t>。</w:t>
      </w:r>
    </w:p>
    <w:p w14:paraId="60D8D775">
      <w:pPr>
        <w:numPr>
          <w:ilvl w:val="0"/>
          <w:numId w:val="34"/>
        </w:numPr>
        <w:tabs>
          <w:tab w:val="left" w:pos="851"/>
        </w:tabs>
        <w:spacing w:line="360" w:lineRule="auto"/>
        <w:ind w:left="0" w:firstLine="482" w:firstLineChars="200"/>
        <w:rPr>
          <w:rFonts w:hint="default" w:ascii="Times New Roman" w:hAnsi="Times New Roman" w:eastAsiaTheme="minorEastAsia"/>
          <w:b w:val="0"/>
          <w:bCs/>
          <w:sz w:val="24"/>
          <w:szCs w:val="24"/>
          <w:lang w:val="en-US" w:eastAsia="zh-CN"/>
        </w:rPr>
      </w:pPr>
      <w:r>
        <w:rPr>
          <w:rFonts w:hint="eastAsia" w:ascii="Times New Roman" w:hAnsi="Times New Roman" w:eastAsiaTheme="minorEastAsia"/>
          <w:b/>
          <w:sz w:val="24"/>
          <w:szCs w:val="24"/>
          <w:lang w:val="en-US" w:eastAsia="zh-CN"/>
        </w:rPr>
        <w:t>指示标线</w:t>
      </w:r>
    </w:p>
    <w:p w14:paraId="37C2BC3D">
      <w:pPr>
        <w:numPr>
          <w:ilvl w:val="0"/>
          <w:numId w:val="30"/>
        </w:numPr>
        <w:tabs>
          <w:tab w:val="left" w:pos="851"/>
        </w:tabs>
        <w:spacing w:line="360" w:lineRule="auto"/>
        <w:ind w:left="0" w:firstLine="482" w:firstLineChars="200"/>
        <w:rPr>
          <w:rFonts w:hint="eastAsia" w:ascii="Times New Roman" w:hAnsi="Times New Roman" w:eastAsiaTheme="minorEastAsia"/>
          <w:b/>
          <w:sz w:val="24"/>
          <w:szCs w:val="24"/>
          <w:lang w:val="en-US" w:eastAsia="zh-CN"/>
        </w:rPr>
      </w:pPr>
      <w:r>
        <w:rPr>
          <w:rFonts w:hint="eastAsia" w:ascii="Times New Roman" w:hAnsi="Times New Roman" w:eastAsiaTheme="minorEastAsia"/>
          <w:b/>
          <w:sz w:val="24"/>
          <w:szCs w:val="24"/>
          <w:lang w:val="en-US" w:eastAsia="zh-CN"/>
        </w:rPr>
        <w:t>纵向标线</w:t>
      </w:r>
    </w:p>
    <w:p w14:paraId="0EE40D81">
      <w:pPr>
        <w:bidi w:val="0"/>
        <w:rPr>
          <w:rFonts w:hint="eastAsia"/>
          <w:lang w:val="en-US" w:eastAsia="zh-CN"/>
        </w:rPr>
      </w:pPr>
      <w:r>
        <w:rPr>
          <w:rFonts w:hint="eastAsia"/>
          <w:lang w:val="en-US" w:eastAsia="zh-CN"/>
        </w:rPr>
        <w:t>设在车道中央，但不限于一定设在道路中心线上的路面标线为</w:t>
      </w:r>
      <w:r>
        <w:rPr>
          <w:rFonts w:hint="eastAsia"/>
          <w:b/>
          <w:bCs/>
          <w:lang w:val="en-US" w:eastAsia="zh-CN"/>
        </w:rPr>
        <w:t>可跨越对向车行道分界线</w:t>
      </w:r>
      <w:r>
        <w:rPr>
          <w:rFonts w:hint="eastAsia"/>
          <w:lang w:val="en-US" w:eastAsia="zh-CN"/>
        </w:rPr>
        <w:t>。</w:t>
      </w:r>
    </w:p>
    <w:p w14:paraId="4F949461">
      <w:pPr>
        <w:pStyle w:val="37"/>
        <w:bidi w:val="0"/>
        <w:rPr>
          <w:rFonts w:hint="eastAsia"/>
          <w:lang w:val="en-US" w:eastAsia="zh-CN"/>
        </w:rPr>
      </w:pPr>
      <w:r>
        <w:drawing>
          <wp:inline distT="0" distB="0" distL="114300" distR="114300">
            <wp:extent cx="1376680" cy="2473325"/>
            <wp:effectExtent l="0" t="0" r="3175" b="4445"/>
            <wp:docPr id="8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2"/>
                    <pic:cNvPicPr>
                      <a:picLocks noChangeAspect="1"/>
                    </pic:cNvPicPr>
                  </pic:nvPicPr>
                  <pic:blipFill>
                    <a:blip r:embed="rId85"/>
                    <a:srcRect l="7896" t="24990" r="14726" b="18733"/>
                    <a:stretch>
                      <a:fillRect/>
                    </a:stretch>
                  </pic:blipFill>
                  <pic:spPr>
                    <a:xfrm rot="5400000">
                      <a:off x="0" y="0"/>
                      <a:ext cx="1376680" cy="2473325"/>
                    </a:xfrm>
                    <a:prstGeom prst="rect">
                      <a:avLst/>
                    </a:prstGeom>
                    <a:noFill/>
                    <a:ln>
                      <a:noFill/>
                    </a:ln>
                  </pic:spPr>
                </pic:pic>
              </a:graphicData>
            </a:graphic>
          </wp:inline>
        </w:drawing>
      </w:r>
    </w:p>
    <w:p w14:paraId="1A9079FB">
      <w:pPr>
        <w:pStyle w:val="33"/>
        <w:rPr>
          <w:rFonts w:hint="eastAsia"/>
          <w:lang w:val="en-US" w:eastAsia="zh-CN"/>
        </w:rPr>
      </w:pPr>
      <w:r>
        <w:rPr>
          <w:b/>
          <w:bCs/>
        </w:rPr>
        <w:t>图</w:t>
      </w:r>
      <w:r>
        <w:rPr>
          <w:rFonts w:hint="default"/>
          <w:b/>
          <w:bCs/>
        </w:rPr>
        <w:fldChar w:fldCharType="begin"/>
      </w:r>
      <w:r>
        <w:rPr>
          <w:rFonts w:hint="default"/>
          <w:b/>
          <w:bCs/>
        </w:rPr>
        <w:instrText xml:space="preserve"> STYLEREF 1 \s </w:instrText>
      </w:r>
      <w:r>
        <w:rPr>
          <w:rFonts w:hint="default"/>
          <w:b/>
          <w:bCs/>
        </w:rPr>
        <w:fldChar w:fldCharType="separate"/>
      </w:r>
      <w:r>
        <w:rPr>
          <w:rFonts w:hint="default"/>
          <w:b/>
          <w:bCs/>
        </w:rPr>
        <w:t>5</w:t>
      </w:r>
      <w:r>
        <w:rPr>
          <w:rFonts w:hint="default"/>
          <w:b/>
          <w:bCs/>
        </w:rPr>
        <w:fldChar w:fldCharType="end"/>
      </w:r>
      <w:r>
        <w:rPr>
          <w:rFonts w:hint="eastAsia"/>
          <w:b/>
          <w:bCs/>
        </w:rPr>
        <w:t>-</w:t>
      </w:r>
      <w:r>
        <w:rPr>
          <w:rFonts w:hint="default"/>
          <w:b/>
          <w:bCs/>
        </w:rPr>
        <w:fldChar w:fldCharType="begin"/>
      </w:r>
      <w:r>
        <w:rPr>
          <w:rFonts w:hint="default"/>
          <w:b/>
          <w:bCs/>
        </w:rPr>
        <w:instrText xml:space="preserve"> SEQ 图 \* ARABIC \s 1 </w:instrText>
      </w:r>
      <w:r>
        <w:rPr>
          <w:rFonts w:hint="default"/>
          <w:b/>
          <w:bCs/>
        </w:rPr>
        <w:fldChar w:fldCharType="separate"/>
      </w:r>
      <w:r>
        <w:rPr>
          <w:rFonts w:hint="default"/>
          <w:b/>
          <w:bCs/>
        </w:rPr>
        <w:t>21</w:t>
      </w:r>
      <w:r>
        <w:rPr>
          <w:rFonts w:hint="default"/>
          <w:b/>
          <w:bCs/>
        </w:rPr>
        <w:fldChar w:fldCharType="end"/>
      </w:r>
      <w:r>
        <w:rPr>
          <w:rFonts w:hint="eastAsia"/>
          <w:b/>
          <w:bCs/>
          <w:lang w:val="en-US" w:eastAsia="zh-CN"/>
        </w:rPr>
        <w:t xml:space="preserve"> 鱼腹式交通岛</w:t>
      </w:r>
    </w:p>
    <w:p w14:paraId="100DD6DC">
      <w:pPr>
        <w:pStyle w:val="34"/>
        <w:bidi w:val="0"/>
        <w:rPr>
          <w:rFonts w:hint="eastAsia"/>
          <w:lang w:eastAsia="zh-CN"/>
        </w:rPr>
      </w:pPr>
      <w:r>
        <w:rPr>
          <w:rFonts w:hint="eastAsia"/>
          <w:lang w:val="en-US" w:eastAsia="zh-CN"/>
        </w:rPr>
        <w:t>设在在同向车道，作为车道分界的路面标线包括可跨越同向车行道分界线、潮汐车道线、车行道边缘线和导向车道线</w:t>
      </w:r>
      <w:r>
        <w:rPr>
          <w:rFonts w:hint="eastAsia"/>
          <w:lang w:eastAsia="zh-CN"/>
        </w:rPr>
        <w:t>。</w:t>
      </w:r>
    </w:p>
    <w:tbl>
      <w:tblPr>
        <w:tblStyle w:val="2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643"/>
        <w:gridCol w:w="4644"/>
      </w:tblGrid>
      <w:tr w14:paraId="64F85F6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3" w:type="dxa"/>
          </w:tcPr>
          <w:p w14:paraId="7D2D63CB">
            <w:pPr>
              <w:pStyle w:val="34"/>
              <w:bidi w:val="0"/>
              <w:rPr>
                <w:rFonts w:hint="eastAsia"/>
                <w:lang w:eastAsia="zh-CN"/>
              </w:rPr>
            </w:pPr>
            <w:r>
              <w:drawing>
                <wp:inline distT="0" distB="0" distL="114300" distR="114300">
                  <wp:extent cx="1943735" cy="2246630"/>
                  <wp:effectExtent l="0" t="0" r="1270" b="8890"/>
                  <wp:docPr id="89" name="图片 13"/>
                  <wp:cNvGraphicFramePr/>
                  <a:graphic xmlns:a="http://schemas.openxmlformats.org/drawingml/2006/main">
                    <a:graphicData uri="http://schemas.openxmlformats.org/drawingml/2006/picture">
                      <pic:pic xmlns:pic="http://schemas.openxmlformats.org/drawingml/2006/picture">
                        <pic:nvPicPr>
                          <pic:cNvPr id="89" name="图片 13"/>
                          <pic:cNvPicPr/>
                        </pic:nvPicPr>
                        <pic:blipFill>
                          <a:blip r:embed="rId86"/>
                          <a:stretch>
                            <a:fillRect/>
                          </a:stretch>
                        </pic:blipFill>
                        <pic:spPr>
                          <a:xfrm rot="5400000">
                            <a:off x="0" y="0"/>
                            <a:ext cx="1943735" cy="2246630"/>
                          </a:xfrm>
                          <a:prstGeom prst="rect">
                            <a:avLst/>
                          </a:prstGeom>
                          <a:noFill/>
                          <a:ln>
                            <a:noFill/>
                          </a:ln>
                        </pic:spPr>
                      </pic:pic>
                    </a:graphicData>
                  </a:graphic>
                </wp:inline>
              </w:drawing>
            </w:r>
          </w:p>
        </w:tc>
        <w:tc>
          <w:tcPr>
            <w:tcW w:w="4644" w:type="dxa"/>
          </w:tcPr>
          <w:p w14:paraId="77ED4DF0">
            <w:pPr>
              <w:pStyle w:val="34"/>
              <w:bidi w:val="0"/>
              <w:rPr>
                <w:rFonts w:hint="eastAsia"/>
                <w:lang w:eastAsia="zh-CN"/>
              </w:rPr>
            </w:pPr>
            <w:r>
              <w:drawing>
                <wp:inline distT="0" distB="0" distL="114300" distR="114300">
                  <wp:extent cx="1945005" cy="2235835"/>
                  <wp:effectExtent l="0" t="0" r="2540" b="7620"/>
                  <wp:docPr id="91" name="图片 15"/>
                  <wp:cNvGraphicFramePr/>
                  <a:graphic xmlns:a="http://schemas.openxmlformats.org/drawingml/2006/main">
                    <a:graphicData uri="http://schemas.openxmlformats.org/drawingml/2006/picture">
                      <pic:pic xmlns:pic="http://schemas.openxmlformats.org/drawingml/2006/picture">
                        <pic:nvPicPr>
                          <pic:cNvPr id="91" name="图片 15"/>
                          <pic:cNvPicPr/>
                        </pic:nvPicPr>
                        <pic:blipFill>
                          <a:blip r:embed="rId87"/>
                          <a:srcRect b="19428"/>
                          <a:stretch>
                            <a:fillRect/>
                          </a:stretch>
                        </pic:blipFill>
                        <pic:spPr>
                          <a:xfrm rot="5400000">
                            <a:off x="0" y="0"/>
                            <a:ext cx="1945005" cy="2235835"/>
                          </a:xfrm>
                          <a:prstGeom prst="rect">
                            <a:avLst/>
                          </a:prstGeom>
                          <a:noFill/>
                          <a:ln>
                            <a:noFill/>
                          </a:ln>
                        </pic:spPr>
                      </pic:pic>
                    </a:graphicData>
                  </a:graphic>
                </wp:inline>
              </w:drawing>
            </w:r>
          </w:p>
        </w:tc>
      </w:tr>
      <w:tr w14:paraId="45F9E53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3" w:type="dxa"/>
          </w:tcPr>
          <w:p w14:paraId="0424845A">
            <w:pPr>
              <w:pStyle w:val="34"/>
              <w:bidi w:val="0"/>
              <w:rPr>
                <w:rFonts w:hint="eastAsia"/>
                <w:lang w:eastAsia="zh-CN"/>
              </w:rPr>
            </w:pPr>
            <w:r>
              <w:t>图</w:t>
            </w:r>
            <w:r>
              <w:rPr>
                <w:rFonts w:hint="default"/>
              </w:rPr>
              <w:fldChar w:fldCharType="begin"/>
            </w:r>
            <w:r>
              <w:rPr>
                <w:rFonts w:hint="default"/>
              </w:rPr>
              <w:instrText xml:space="preserve"> STYLEREF 1 \s </w:instrText>
            </w:r>
            <w:r>
              <w:rPr>
                <w:rFonts w:hint="default"/>
              </w:rPr>
              <w:fldChar w:fldCharType="separate"/>
            </w:r>
            <w:r>
              <w:rPr>
                <w:rFonts w:hint="default"/>
              </w:rPr>
              <w:t>5</w:t>
            </w:r>
            <w:r>
              <w:rPr>
                <w:rFonts w:hint="default"/>
              </w:rPr>
              <w:fldChar w:fldCharType="end"/>
            </w:r>
            <w:r>
              <w:rPr>
                <w:rFonts w:hint="eastAsia"/>
              </w:rPr>
              <w:t>-</w:t>
            </w:r>
            <w:r>
              <w:rPr>
                <w:rFonts w:hint="default"/>
              </w:rPr>
              <w:fldChar w:fldCharType="begin"/>
            </w:r>
            <w:r>
              <w:rPr>
                <w:rFonts w:hint="default"/>
              </w:rPr>
              <w:instrText xml:space="preserve"> SEQ 图 \* ARABIC \s 1 </w:instrText>
            </w:r>
            <w:r>
              <w:rPr>
                <w:rFonts w:hint="default"/>
              </w:rPr>
              <w:fldChar w:fldCharType="separate"/>
            </w:r>
            <w:r>
              <w:rPr>
                <w:rFonts w:hint="default"/>
              </w:rPr>
              <w:t>22</w:t>
            </w:r>
            <w:r>
              <w:rPr>
                <w:rFonts w:hint="default"/>
              </w:rPr>
              <w:fldChar w:fldCharType="end"/>
            </w:r>
            <w:r>
              <w:rPr>
                <w:rFonts w:hint="eastAsia"/>
                <w:lang w:val="en-US" w:eastAsia="zh-CN"/>
              </w:rPr>
              <w:t xml:space="preserve"> 同向车行道分界线</w:t>
            </w:r>
          </w:p>
        </w:tc>
        <w:tc>
          <w:tcPr>
            <w:tcW w:w="4644" w:type="dxa"/>
          </w:tcPr>
          <w:p w14:paraId="28348B2C">
            <w:pPr>
              <w:pStyle w:val="34"/>
              <w:bidi w:val="0"/>
              <w:rPr>
                <w:rFonts w:hint="eastAsia"/>
                <w:lang w:eastAsia="zh-CN"/>
              </w:rPr>
            </w:pPr>
            <w:r>
              <w:t>图</w:t>
            </w:r>
            <w:r>
              <w:rPr>
                <w:rFonts w:hint="default"/>
              </w:rPr>
              <w:fldChar w:fldCharType="begin"/>
            </w:r>
            <w:r>
              <w:rPr>
                <w:rFonts w:hint="default"/>
              </w:rPr>
              <w:instrText xml:space="preserve"> STYLEREF 1 \s </w:instrText>
            </w:r>
            <w:r>
              <w:rPr>
                <w:rFonts w:hint="default"/>
              </w:rPr>
              <w:fldChar w:fldCharType="separate"/>
            </w:r>
            <w:r>
              <w:rPr>
                <w:rFonts w:hint="default"/>
              </w:rPr>
              <w:t>5</w:t>
            </w:r>
            <w:r>
              <w:rPr>
                <w:rFonts w:hint="default"/>
              </w:rPr>
              <w:fldChar w:fldCharType="end"/>
            </w:r>
            <w:r>
              <w:rPr>
                <w:rFonts w:hint="eastAsia"/>
              </w:rPr>
              <w:t>-</w:t>
            </w:r>
            <w:r>
              <w:rPr>
                <w:rFonts w:hint="default"/>
              </w:rPr>
              <w:fldChar w:fldCharType="begin"/>
            </w:r>
            <w:r>
              <w:rPr>
                <w:rFonts w:hint="default"/>
              </w:rPr>
              <w:instrText xml:space="preserve"> SEQ 图 \* ARABIC \s 1 </w:instrText>
            </w:r>
            <w:r>
              <w:rPr>
                <w:rFonts w:hint="default"/>
              </w:rPr>
              <w:fldChar w:fldCharType="separate"/>
            </w:r>
            <w:r>
              <w:rPr>
                <w:rFonts w:hint="default"/>
              </w:rPr>
              <w:t>23</w:t>
            </w:r>
            <w:r>
              <w:rPr>
                <w:rFonts w:hint="default"/>
              </w:rPr>
              <w:fldChar w:fldCharType="end"/>
            </w:r>
            <w:r>
              <w:rPr>
                <w:rFonts w:hint="eastAsia"/>
                <w:lang w:val="en-US" w:eastAsia="zh-CN"/>
              </w:rPr>
              <w:t xml:space="preserve"> 潮汐车道线</w:t>
            </w:r>
          </w:p>
        </w:tc>
      </w:tr>
      <w:tr w14:paraId="20A931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3" w:type="dxa"/>
          </w:tcPr>
          <w:p w14:paraId="029D7A78">
            <w:pPr>
              <w:pStyle w:val="34"/>
              <w:bidi w:val="0"/>
              <w:rPr>
                <w:rFonts w:hint="eastAsia"/>
                <w:lang w:eastAsia="zh-CN"/>
              </w:rPr>
            </w:pPr>
            <w:r>
              <w:drawing>
                <wp:inline distT="0" distB="0" distL="114300" distR="114300">
                  <wp:extent cx="1943735" cy="2397760"/>
                  <wp:effectExtent l="0" t="0" r="2540" b="8890"/>
                  <wp:docPr id="92" name="图片 16"/>
                  <wp:cNvGraphicFramePr/>
                  <a:graphic xmlns:a="http://schemas.openxmlformats.org/drawingml/2006/main">
                    <a:graphicData uri="http://schemas.openxmlformats.org/drawingml/2006/picture">
                      <pic:pic xmlns:pic="http://schemas.openxmlformats.org/drawingml/2006/picture">
                        <pic:nvPicPr>
                          <pic:cNvPr id="92" name="图片 16"/>
                          <pic:cNvPicPr/>
                        </pic:nvPicPr>
                        <pic:blipFill>
                          <a:blip r:embed="rId88"/>
                          <a:srcRect t="1820" r="895"/>
                          <a:stretch>
                            <a:fillRect/>
                          </a:stretch>
                        </pic:blipFill>
                        <pic:spPr>
                          <a:xfrm rot="5400000">
                            <a:off x="0" y="0"/>
                            <a:ext cx="1943735" cy="2397760"/>
                          </a:xfrm>
                          <a:prstGeom prst="rect">
                            <a:avLst/>
                          </a:prstGeom>
                          <a:noFill/>
                          <a:ln>
                            <a:noFill/>
                          </a:ln>
                        </pic:spPr>
                      </pic:pic>
                    </a:graphicData>
                  </a:graphic>
                </wp:inline>
              </w:drawing>
            </w:r>
          </w:p>
        </w:tc>
        <w:tc>
          <w:tcPr>
            <w:tcW w:w="4644" w:type="dxa"/>
          </w:tcPr>
          <w:p w14:paraId="745B7388">
            <w:pPr>
              <w:pStyle w:val="34"/>
              <w:bidi w:val="0"/>
              <w:rPr>
                <w:rFonts w:hint="eastAsia"/>
                <w:lang w:eastAsia="zh-CN"/>
              </w:rPr>
            </w:pPr>
            <w:r>
              <w:drawing>
                <wp:inline distT="0" distB="0" distL="114300" distR="114300">
                  <wp:extent cx="1943735" cy="2080260"/>
                  <wp:effectExtent l="0" t="0" r="5715" b="8890"/>
                  <wp:docPr id="94" name="图片 18"/>
                  <wp:cNvGraphicFramePr/>
                  <a:graphic xmlns:a="http://schemas.openxmlformats.org/drawingml/2006/main">
                    <a:graphicData uri="http://schemas.openxmlformats.org/drawingml/2006/picture">
                      <pic:pic xmlns:pic="http://schemas.openxmlformats.org/drawingml/2006/picture">
                        <pic:nvPicPr>
                          <pic:cNvPr id="94" name="图片 18"/>
                          <pic:cNvPicPr/>
                        </pic:nvPicPr>
                        <pic:blipFill>
                          <a:blip r:embed="rId89"/>
                          <a:stretch>
                            <a:fillRect/>
                          </a:stretch>
                        </pic:blipFill>
                        <pic:spPr>
                          <a:xfrm rot="5400000">
                            <a:off x="0" y="0"/>
                            <a:ext cx="1943735" cy="2080260"/>
                          </a:xfrm>
                          <a:prstGeom prst="rect">
                            <a:avLst/>
                          </a:prstGeom>
                          <a:noFill/>
                          <a:ln>
                            <a:noFill/>
                          </a:ln>
                        </pic:spPr>
                      </pic:pic>
                    </a:graphicData>
                  </a:graphic>
                </wp:inline>
              </w:drawing>
            </w:r>
          </w:p>
        </w:tc>
      </w:tr>
      <w:tr w14:paraId="789C0E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3" w:type="dxa"/>
          </w:tcPr>
          <w:p w14:paraId="1D243487">
            <w:pPr>
              <w:pStyle w:val="34"/>
              <w:bidi w:val="0"/>
              <w:rPr>
                <w:rFonts w:hint="eastAsia"/>
                <w:lang w:eastAsia="zh-CN"/>
              </w:rPr>
            </w:pPr>
            <w:r>
              <w:t>图</w:t>
            </w:r>
            <w:r>
              <w:rPr>
                <w:rFonts w:hint="default"/>
              </w:rPr>
              <w:fldChar w:fldCharType="begin"/>
            </w:r>
            <w:r>
              <w:rPr>
                <w:rFonts w:hint="default"/>
              </w:rPr>
              <w:instrText xml:space="preserve"> STYLEREF 1 \s </w:instrText>
            </w:r>
            <w:r>
              <w:rPr>
                <w:rFonts w:hint="default"/>
              </w:rPr>
              <w:fldChar w:fldCharType="separate"/>
            </w:r>
            <w:r>
              <w:rPr>
                <w:rFonts w:hint="default"/>
              </w:rPr>
              <w:t>5</w:t>
            </w:r>
            <w:r>
              <w:rPr>
                <w:rFonts w:hint="default"/>
              </w:rPr>
              <w:fldChar w:fldCharType="end"/>
            </w:r>
            <w:r>
              <w:rPr>
                <w:rFonts w:hint="eastAsia"/>
              </w:rPr>
              <w:t>-</w:t>
            </w:r>
            <w:r>
              <w:rPr>
                <w:rFonts w:hint="default"/>
              </w:rPr>
              <w:fldChar w:fldCharType="begin"/>
            </w:r>
            <w:r>
              <w:rPr>
                <w:rFonts w:hint="default"/>
              </w:rPr>
              <w:instrText xml:space="preserve"> SEQ 图 \* ARABIC \s 1 </w:instrText>
            </w:r>
            <w:r>
              <w:rPr>
                <w:rFonts w:hint="default"/>
              </w:rPr>
              <w:fldChar w:fldCharType="separate"/>
            </w:r>
            <w:r>
              <w:rPr>
                <w:rFonts w:hint="default"/>
              </w:rPr>
              <w:t>24</w:t>
            </w:r>
            <w:r>
              <w:rPr>
                <w:rFonts w:hint="default"/>
              </w:rPr>
              <w:fldChar w:fldCharType="end"/>
            </w:r>
            <w:r>
              <w:rPr>
                <w:rFonts w:hint="eastAsia"/>
                <w:lang w:val="en-US" w:eastAsia="zh-CN"/>
              </w:rPr>
              <w:t xml:space="preserve"> 车行道边缘线</w:t>
            </w:r>
          </w:p>
        </w:tc>
        <w:tc>
          <w:tcPr>
            <w:tcW w:w="4644" w:type="dxa"/>
          </w:tcPr>
          <w:p w14:paraId="4061B053">
            <w:pPr>
              <w:pStyle w:val="34"/>
              <w:bidi w:val="0"/>
              <w:rPr>
                <w:rFonts w:hint="eastAsia"/>
                <w:lang w:eastAsia="zh-CN"/>
              </w:rPr>
            </w:pPr>
            <w:r>
              <w:t>图</w:t>
            </w:r>
            <w:r>
              <w:rPr>
                <w:rFonts w:hint="default"/>
              </w:rPr>
              <w:fldChar w:fldCharType="begin"/>
            </w:r>
            <w:r>
              <w:rPr>
                <w:rFonts w:hint="default"/>
              </w:rPr>
              <w:instrText xml:space="preserve"> STYLEREF 1 \s </w:instrText>
            </w:r>
            <w:r>
              <w:rPr>
                <w:rFonts w:hint="default"/>
              </w:rPr>
              <w:fldChar w:fldCharType="separate"/>
            </w:r>
            <w:r>
              <w:rPr>
                <w:rFonts w:hint="default"/>
              </w:rPr>
              <w:t>5</w:t>
            </w:r>
            <w:r>
              <w:rPr>
                <w:rFonts w:hint="default"/>
              </w:rPr>
              <w:fldChar w:fldCharType="end"/>
            </w:r>
            <w:r>
              <w:rPr>
                <w:rFonts w:hint="eastAsia"/>
              </w:rPr>
              <w:t>-</w:t>
            </w:r>
            <w:r>
              <w:rPr>
                <w:rFonts w:hint="default"/>
              </w:rPr>
              <w:fldChar w:fldCharType="begin"/>
            </w:r>
            <w:r>
              <w:rPr>
                <w:rFonts w:hint="default"/>
              </w:rPr>
              <w:instrText xml:space="preserve"> SEQ 图 \* ARABIC \s 1 </w:instrText>
            </w:r>
            <w:r>
              <w:rPr>
                <w:rFonts w:hint="default"/>
              </w:rPr>
              <w:fldChar w:fldCharType="separate"/>
            </w:r>
            <w:r>
              <w:rPr>
                <w:rFonts w:hint="default"/>
              </w:rPr>
              <w:t>25</w:t>
            </w:r>
            <w:r>
              <w:rPr>
                <w:rFonts w:hint="default"/>
              </w:rPr>
              <w:fldChar w:fldCharType="end"/>
            </w:r>
            <w:r>
              <w:rPr>
                <w:rFonts w:hint="eastAsia"/>
                <w:lang w:val="en-US" w:eastAsia="zh-CN"/>
              </w:rPr>
              <w:t xml:space="preserve"> 导向车道线</w:t>
            </w:r>
          </w:p>
        </w:tc>
      </w:tr>
    </w:tbl>
    <w:p w14:paraId="55FC57F7">
      <w:pPr>
        <w:pStyle w:val="34"/>
        <w:bidi w:val="0"/>
        <w:rPr>
          <w:rFonts w:hint="eastAsia"/>
          <w:lang w:val="en-US" w:eastAsia="zh-CN"/>
        </w:rPr>
      </w:pPr>
      <w:r>
        <w:rPr>
          <w:rFonts w:hint="eastAsia"/>
          <w:lang w:val="en-US" w:eastAsia="zh-CN"/>
        </w:rPr>
        <w:t>设在交叉口的路面标线包括左弯待转区线和路口导向线。</w:t>
      </w:r>
    </w:p>
    <w:tbl>
      <w:tblPr>
        <w:tblStyle w:val="2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643"/>
        <w:gridCol w:w="4644"/>
      </w:tblGrid>
      <w:tr w14:paraId="1DA10FC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4643" w:type="dxa"/>
          </w:tcPr>
          <w:p w14:paraId="5A011447">
            <w:pPr>
              <w:pStyle w:val="34"/>
              <w:bidi w:val="0"/>
              <w:rPr>
                <w:rFonts w:hint="eastAsia"/>
                <w:lang w:val="en-US" w:eastAsia="zh-CN"/>
              </w:rPr>
            </w:pPr>
            <w:r>
              <w:drawing>
                <wp:inline distT="0" distB="0" distL="114300" distR="114300">
                  <wp:extent cx="1943735" cy="2420620"/>
                  <wp:effectExtent l="0" t="0" r="8255" b="8890"/>
                  <wp:docPr id="95" name="图片 19"/>
                  <wp:cNvGraphicFramePr/>
                  <a:graphic xmlns:a="http://schemas.openxmlformats.org/drawingml/2006/main">
                    <a:graphicData uri="http://schemas.openxmlformats.org/drawingml/2006/picture">
                      <pic:pic xmlns:pic="http://schemas.openxmlformats.org/drawingml/2006/picture">
                        <pic:nvPicPr>
                          <pic:cNvPr id="95" name="图片 19"/>
                          <pic:cNvPicPr/>
                        </pic:nvPicPr>
                        <pic:blipFill>
                          <a:blip r:embed="rId90"/>
                          <a:stretch>
                            <a:fillRect/>
                          </a:stretch>
                        </pic:blipFill>
                        <pic:spPr>
                          <a:xfrm rot="5400000">
                            <a:off x="0" y="0"/>
                            <a:ext cx="1943735" cy="2420620"/>
                          </a:xfrm>
                          <a:prstGeom prst="rect">
                            <a:avLst/>
                          </a:prstGeom>
                          <a:noFill/>
                          <a:ln>
                            <a:noFill/>
                          </a:ln>
                        </pic:spPr>
                      </pic:pic>
                    </a:graphicData>
                  </a:graphic>
                </wp:inline>
              </w:drawing>
            </w:r>
          </w:p>
        </w:tc>
        <w:tc>
          <w:tcPr>
            <w:tcW w:w="4644" w:type="dxa"/>
          </w:tcPr>
          <w:p w14:paraId="3F8A4979">
            <w:pPr>
              <w:pStyle w:val="34"/>
              <w:bidi w:val="0"/>
              <w:rPr>
                <w:rFonts w:hint="eastAsia"/>
                <w:lang w:val="en-US" w:eastAsia="zh-CN"/>
              </w:rPr>
            </w:pPr>
            <w:r>
              <w:drawing>
                <wp:inline distT="0" distB="0" distL="114300" distR="114300">
                  <wp:extent cx="2564765" cy="1943735"/>
                  <wp:effectExtent l="0" t="0" r="6985" b="8890"/>
                  <wp:docPr id="96" name="图片 20"/>
                  <wp:cNvGraphicFramePr/>
                  <a:graphic xmlns:a="http://schemas.openxmlformats.org/drawingml/2006/main">
                    <a:graphicData uri="http://schemas.openxmlformats.org/drawingml/2006/picture">
                      <pic:pic xmlns:pic="http://schemas.openxmlformats.org/drawingml/2006/picture">
                        <pic:nvPicPr>
                          <pic:cNvPr id="96" name="图片 20"/>
                          <pic:cNvPicPr/>
                        </pic:nvPicPr>
                        <pic:blipFill>
                          <a:blip r:embed="rId91"/>
                          <a:stretch>
                            <a:fillRect/>
                          </a:stretch>
                        </pic:blipFill>
                        <pic:spPr>
                          <a:xfrm>
                            <a:off x="0" y="0"/>
                            <a:ext cx="2564765" cy="1943735"/>
                          </a:xfrm>
                          <a:prstGeom prst="rect">
                            <a:avLst/>
                          </a:prstGeom>
                          <a:noFill/>
                          <a:ln>
                            <a:noFill/>
                          </a:ln>
                        </pic:spPr>
                      </pic:pic>
                    </a:graphicData>
                  </a:graphic>
                </wp:inline>
              </w:drawing>
            </w:r>
          </w:p>
        </w:tc>
      </w:tr>
      <w:tr w14:paraId="086636C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3" w:type="dxa"/>
            <w:shd w:val="clear" w:color="auto" w:fill="auto"/>
            <w:vAlign w:val="top"/>
          </w:tcPr>
          <w:p w14:paraId="01C946C3">
            <w:pPr>
              <w:pStyle w:val="34"/>
              <w:bidi w:val="0"/>
              <w:rPr>
                <w:rFonts w:hint="eastAsia"/>
                <w:lang w:val="en-US" w:eastAsia="zh-CN"/>
              </w:rPr>
            </w:pPr>
            <w:r>
              <w:t>图</w:t>
            </w:r>
            <w:r>
              <w:rPr>
                <w:rFonts w:hint="default"/>
              </w:rPr>
              <w:fldChar w:fldCharType="begin"/>
            </w:r>
            <w:r>
              <w:rPr>
                <w:rFonts w:hint="default"/>
              </w:rPr>
              <w:instrText xml:space="preserve"> STYLEREF 1 \s </w:instrText>
            </w:r>
            <w:r>
              <w:rPr>
                <w:rFonts w:hint="default"/>
              </w:rPr>
              <w:fldChar w:fldCharType="separate"/>
            </w:r>
            <w:r>
              <w:rPr>
                <w:rFonts w:hint="default"/>
              </w:rPr>
              <w:t>5</w:t>
            </w:r>
            <w:r>
              <w:rPr>
                <w:rFonts w:hint="default"/>
              </w:rPr>
              <w:fldChar w:fldCharType="end"/>
            </w:r>
            <w:r>
              <w:rPr>
                <w:rFonts w:hint="eastAsia"/>
              </w:rPr>
              <w:t>-</w:t>
            </w:r>
            <w:r>
              <w:rPr>
                <w:rFonts w:hint="default"/>
              </w:rPr>
              <w:fldChar w:fldCharType="begin"/>
            </w:r>
            <w:r>
              <w:rPr>
                <w:rFonts w:hint="default"/>
              </w:rPr>
              <w:instrText xml:space="preserve"> SEQ 图 \* ARABIC \s 1 </w:instrText>
            </w:r>
            <w:r>
              <w:rPr>
                <w:rFonts w:hint="default"/>
              </w:rPr>
              <w:fldChar w:fldCharType="separate"/>
            </w:r>
            <w:r>
              <w:rPr>
                <w:rFonts w:hint="default"/>
              </w:rPr>
              <w:t>26</w:t>
            </w:r>
            <w:r>
              <w:rPr>
                <w:rFonts w:hint="default"/>
              </w:rPr>
              <w:fldChar w:fldCharType="end"/>
            </w:r>
            <w:r>
              <w:rPr>
                <w:rFonts w:hint="eastAsia"/>
                <w:lang w:val="en-US" w:eastAsia="zh-CN"/>
              </w:rPr>
              <w:t xml:space="preserve"> 左弯待转区线</w:t>
            </w:r>
          </w:p>
        </w:tc>
        <w:tc>
          <w:tcPr>
            <w:tcW w:w="4644" w:type="dxa"/>
            <w:shd w:val="clear" w:color="auto" w:fill="auto"/>
            <w:vAlign w:val="top"/>
          </w:tcPr>
          <w:p w14:paraId="2A322524">
            <w:pPr>
              <w:pStyle w:val="34"/>
              <w:bidi w:val="0"/>
              <w:rPr>
                <w:rFonts w:hint="eastAsia"/>
                <w:lang w:val="en-US" w:eastAsia="zh-CN"/>
              </w:rPr>
            </w:pPr>
            <w:r>
              <w:t>图</w:t>
            </w:r>
            <w:r>
              <w:rPr>
                <w:rFonts w:hint="default"/>
              </w:rPr>
              <w:fldChar w:fldCharType="begin"/>
            </w:r>
            <w:r>
              <w:rPr>
                <w:rFonts w:hint="default"/>
              </w:rPr>
              <w:instrText xml:space="preserve"> STYLEREF 1 \s </w:instrText>
            </w:r>
            <w:r>
              <w:rPr>
                <w:rFonts w:hint="default"/>
              </w:rPr>
              <w:fldChar w:fldCharType="separate"/>
            </w:r>
            <w:r>
              <w:rPr>
                <w:rFonts w:hint="default"/>
              </w:rPr>
              <w:t>5</w:t>
            </w:r>
            <w:r>
              <w:rPr>
                <w:rFonts w:hint="default"/>
              </w:rPr>
              <w:fldChar w:fldCharType="end"/>
            </w:r>
            <w:r>
              <w:rPr>
                <w:rFonts w:hint="eastAsia"/>
              </w:rPr>
              <w:t>-</w:t>
            </w:r>
            <w:r>
              <w:rPr>
                <w:rFonts w:hint="default"/>
              </w:rPr>
              <w:fldChar w:fldCharType="begin"/>
            </w:r>
            <w:r>
              <w:rPr>
                <w:rFonts w:hint="default"/>
              </w:rPr>
              <w:instrText xml:space="preserve"> SEQ 图 \* ARABIC \s 1 </w:instrText>
            </w:r>
            <w:r>
              <w:rPr>
                <w:rFonts w:hint="default"/>
              </w:rPr>
              <w:fldChar w:fldCharType="separate"/>
            </w:r>
            <w:r>
              <w:rPr>
                <w:rFonts w:hint="default"/>
              </w:rPr>
              <w:t>27</w:t>
            </w:r>
            <w:r>
              <w:rPr>
                <w:rFonts w:hint="default"/>
              </w:rPr>
              <w:fldChar w:fldCharType="end"/>
            </w:r>
            <w:r>
              <w:rPr>
                <w:rFonts w:hint="eastAsia"/>
                <w:lang w:val="en-US" w:eastAsia="zh-CN"/>
              </w:rPr>
              <w:t xml:space="preserve"> 路口导向线</w:t>
            </w:r>
          </w:p>
        </w:tc>
      </w:tr>
    </w:tbl>
    <w:p w14:paraId="4587C53B">
      <w:pPr>
        <w:numPr>
          <w:ilvl w:val="0"/>
          <w:numId w:val="30"/>
        </w:numPr>
        <w:tabs>
          <w:tab w:val="left" w:pos="851"/>
        </w:tabs>
        <w:spacing w:line="360" w:lineRule="auto"/>
        <w:ind w:left="0" w:firstLine="482" w:firstLineChars="200"/>
        <w:rPr>
          <w:rFonts w:hint="eastAsia" w:ascii="Times New Roman" w:hAnsi="Times New Roman" w:eastAsiaTheme="minorEastAsia"/>
          <w:b/>
          <w:sz w:val="24"/>
          <w:szCs w:val="24"/>
          <w:lang w:val="en-US" w:eastAsia="zh-CN"/>
        </w:rPr>
      </w:pPr>
      <w:r>
        <w:rPr>
          <w:rFonts w:hint="eastAsia" w:ascii="Times New Roman" w:hAnsi="Times New Roman" w:eastAsiaTheme="minorEastAsia"/>
          <w:b/>
          <w:sz w:val="24"/>
          <w:szCs w:val="24"/>
          <w:lang w:val="en-US" w:eastAsia="zh-CN"/>
        </w:rPr>
        <w:t>横向标线</w:t>
      </w:r>
    </w:p>
    <w:p w14:paraId="400AEADE">
      <w:pPr>
        <w:bidi w:val="0"/>
        <w:rPr>
          <w:rFonts w:hint="default"/>
          <w:lang w:val="en-US" w:eastAsia="zh-CN"/>
        </w:rPr>
      </w:pPr>
      <w:r>
        <w:rPr>
          <w:rFonts w:hint="eastAsia"/>
          <w:lang w:val="en-US" w:eastAsia="zh-CN"/>
        </w:rPr>
        <w:t>包括人行横道线和车距确认线，人行横道线已纳入行人与非机动车过街设施中，见</w:t>
      </w:r>
      <w:r>
        <w:rPr>
          <w:rFonts w:hint="eastAsia"/>
          <w:b/>
          <w:bCs/>
          <w:lang w:val="en-US" w:eastAsia="zh-CN"/>
        </w:rPr>
        <w:fldChar w:fldCharType="begin"/>
      </w:r>
      <w:r>
        <w:rPr>
          <w:rFonts w:hint="eastAsia"/>
          <w:b/>
          <w:bCs/>
          <w:lang w:val="en-US" w:eastAsia="zh-CN"/>
        </w:rPr>
        <w:instrText xml:space="preserve"> REF _Ref23014 \h </w:instrText>
      </w:r>
      <w:r>
        <w:rPr>
          <w:rFonts w:hint="eastAsia"/>
          <w:b/>
          <w:bCs/>
          <w:lang w:val="en-US" w:eastAsia="zh-CN"/>
        </w:rPr>
        <w:fldChar w:fldCharType="separate"/>
      </w:r>
      <w:r>
        <w:rPr>
          <w:b/>
          <w:bCs/>
        </w:rPr>
        <w:t>图</w:t>
      </w:r>
      <w:r>
        <w:rPr>
          <w:rFonts w:hint="default"/>
          <w:b/>
          <w:bCs/>
        </w:rPr>
        <w:fldChar w:fldCharType="begin"/>
      </w:r>
      <w:r>
        <w:rPr>
          <w:rFonts w:hint="default"/>
          <w:b/>
          <w:bCs/>
        </w:rPr>
        <w:instrText xml:space="preserve"> STYLEREF 1 \s </w:instrText>
      </w:r>
      <w:r>
        <w:rPr>
          <w:rFonts w:hint="default"/>
          <w:b/>
          <w:bCs/>
        </w:rPr>
        <w:fldChar w:fldCharType="separate"/>
      </w:r>
      <w:r>
        <w:rPr>
          <w:rFonts w:hint="default"/>
          <w:b/>
          <w:bCs/>
        </w:rPr>
        <w:t>5</w:t>
      </w:r>
      <w:r>
        <w:rPr>
          <w:rFonts w:hint="default"/>
          <w:b/>
          <w:bCs/>
        </w:rPr>
        <w:fldChar w:fldCharType="end"/>
      </w:r>
      <w:r>
        <w:rPr>
          <w:rFonts w:hint="eastAsia"/>
          <w:b/>
          <w:bCs/>
        </w:rPr>
        <w:t>-</w:t>
      </w:r>
      <w:r>
        <w:rPr>
          <w:rFonts w:hint="default"/>
          <w:b/>
          <w:bCs/>
        </w:rPr>
        <w:t>17</w:t>
      </w:r>
      <w:r>
        <w:rPr>
          <w:rFonts w:hint="eastAsia"/>
          <w:b/>
          <w:bCs/>
          <w:lang w:val="en-US" w:eastAsia="zh-CN"/>
        </w:rPr>
        <w:fldChar w:fldCharType="end"/>
      </w:r>
      <w:r>
        <w:rPr>
          <w:rFonts w:hint="eastAsia"/>
          <w:lang w:val="en-US" w:eastAsia="zh-CN"/>
        </w:rPr>
        <w:t>。而车距确认线不一定位于平交处。</w:t>
      </w:r>
    </w:p>
    <w:p w14:paraId="17DBCB60">
      <w:pPr>
        <w:numPr>
          <w:ilvl w:val="0"/>
          <w:numId w:val="30"/>
        </w:numPr>
        <w:tabs>
          <w:tab w:val="left" w:pos="851"/>
        </w:tabs>
        <w:spacing w:line="360" w:lineRule="auto"/>
        <w:ind w:left="0" w:firstLine="482" w:firstLineChars="200"/>
        <w:rPr>
          <w:rFonts w:hint="eastAsia" w:ascii="Times New Roman" w:hAnsi="Times New Roman" w:eastAsiaTheme="minorEastAsia"/>
          <w:b/>
          <w:sz w:val="24"/>
          <w:szCs w:val="24"/>
          <w:lang w:val="en-US" w:eastAsia="zh-CN"/>
        </w:rPr>
      </w:pPr>
      <w:r>
        <w:rPr>
          <w:rFonts w:hint="eastAsia" w:ascii="Times New Roman" w:hAnsi="Times New Roman" w:eastAsiaTheme="minorEastAsia"/>
          <w:b/>
          <w:sz w:val="24"/>
          <w:szCs w:val="24"/>
          <w:lang w:val="en-US" w:eastAsia="zh-CN"/>
        </w:rPr>
        <w:t>其他标线</w:t>
      </w:r>
    </w:p>
    <w:p w14:paraId="40D123A8">
      <w:pPr>
        <w:pStyle w:val="34"/>
        <w:bidi w:val="0"/>
        <w:rPr>
          <w:rFonts w:hint="default"/>
          <w:lang w:val="en-US" w:eastAsia="zh-CN"/>
        </w:rPr>
      </w:pPr>
      <w:r>
        <w:rPr>
          <w:rFonts w:hint="eastAsia"/>
          <w:lang w:val="en-US" w:eastAsia="zh-CN"/>
        </w:rPr>
        <w:t>包括停靠站标线、导向箭头、路面文字标记和路面图形标记。停靠站标线包括港湾式停靠站标线、车种专用港湾式停靠站标线和路边式停靠站标线；导向箭头包括左转箭头、直行箭头和右转箭头等；路面图形标记包括非机动车路面标记、残疾人专用停车位路面标记和注意前方路面状况标记。</w:t>
      </w:r>
    </w:p>
    <w:tbl>
      <w:tblPr>
        <w:tblStyle w:val="2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671"/>
        <w:gridCol w:w="4616"/>
      </w:tblGrid>
      <w:tr w14:paraId="133DA9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3" w:type="dxa"/>
          </w:tcPr>
          <w:p w14:paraId="08AC324B">
            <w:pPr>
              <w:pStyle w:val="34"/>
              <w:bidi w:val="0"/>
              <w:rPr>
                <w:rFonts w:hint="default"/>
                <w:lang w:val="en-US" w:eastAsia="zh-CN"/>
              </w:rPr>
            </w:pPr>
            <w:r>
              <w:drawing>
                <wp:inline distT="0" distB="0" distL="114300" distR="114300">
                  <wp:extent cx="1100455" cy="2823210"/>
                  <wp:effectExtent l="0" t="0" r="5715" b="4445"/>
                  <wp:docPr id="1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1"/>
                          <pic:cNvPicPr>
                            <a:picLocks noChangeAspect="1"/>
                          </pic:cNvPicPr>
                        </pic:nvPicPr>
                        <pic:blipFill>
                          <a:blip r:embed="rId92"/>
                          <a:stretch>
                            <a:fillRect/>
                          </a:stretch>
                        </pic:blipFill>
                        <pic:spPr>
                          <a:xfrm rot="5400000">
                            <a:off x="0" y="0"/>
                            <a:ext cx="1100455" cy="2823210"/>
                          </a:xfrm>
                          <a:prstGeom prst="rect">
                            <a:avLst/>
                          </a:prstGeom>
                          <a:noFill/>
                          <a:ln>
                            <a:noFill/>
                          </a:ln>
                        </pic:spPr>
                      </pic:pic>
                    </a:graphicData>
                  </a:graphic>
                </wp:inline>
              </w:drawing>
            </w:r>
          </w:p>
        </w:tc>
        <w:tc>
          <w:tcPr>
            <w:tcW w:w="4644" w:type="dxa"/>
          </w:tcPr>
          <w:p w14:paraId="0920551A">
            <w:pPr>
              <w:pStyle w:val="34"/>
              <w:bidi w:val="0"/>
              <w:rPr>
                <w:rFonts w:hint="default"/>
                <w:lang w:val="en-US" w:eastAsia="zh-CN"/>
              </w:rPr>
            </w:pPr>
            <w:r>
              <w:drawing>
                <wp:inline distT="0" distB="0" distL="114300" distR="114300">
                  <wp:extent cx="586740" cy="1080135"/>
                  <wp:effectExtent l="0" t="0" r="3810" b="5715"/>
                  <wp:docPr id="10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5"/>
                          <pic:cNvPicPr>
                            <a:picLocks noChangeAspect="1"/>
                          </pic:cNvPicPr>
                        </pic:nvPicPr>
                        <pic:blipFill>
                          <a:blip r:embed="rId93"/>
                          <a:stretch>
                            <a:fillRect/>
                          </a:stretch>
                        </pic:blipFill>
                        <pic:spPr>
                          <a:xfrm>
                            <a:off x="0" y="0"/>
                            <a:ext cx="586740" cy="10801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579755" cy="1080135"/>
                  <wp:effectExtent l="0" t="0" r="1270" b="5715"/>
                  <wp:docPr id="10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3"/>
                          <pic:cNvPicPr>
                            <a:picLocks noChangeAspect="1"/>
                          </pic:cNvPicPr>
                        </pic:nvPicPr>
                        <pic:blipFill>
                          <a:blip r:embed="rId94"/>
                          <a:stretch>
                            <a:fillRect/>
                          </a:stretch>
                        </pic:blipFill>
                        <pic:spPr>
                          <a:xfrm>
                            <a:off x="0" y="0"/>
                            <a:ext cx="579755" cy="10801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594995" cy="1080135"/>
                  <wp:effectExtent l="0" t="0" r="5080" b="5715"/>
                  <wp:docPr id="1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6"/>
                          <pic:cNvPicPr>
                            <a:picLocks noChangeAspect="1"/>
                          </pic:cNvPicPr>
                        </pic:nvPicPr>
                        <pic:blipFill>
                          <a:blip r:embed="rId95"/>
                          <a:stretch>
                            <a:fillRect/>
                          </a:stretch>
                        </pic:blipFill>
                        <pic:spPr>
                          <a:xfrm>
                            <a:off x="0" y="0"/>
                            <a:ext cx="594995" cy="1080135"/>
                          </a:xfrm>
                          <a:prstGeom prst="rect">
                            <a:avLst/>
                          </a:prstGeom>
                          <a:noFill/>
                          <a:ln>
                            <a:noFill/>
                          </a:ln>
                        </pic:spPr>
                      </pic:pic>
                    </a:graphicData>
                  </a:graphic>
                </wp:inline>
              </w:drawing>
            </w:r>
          </w:p>
        </w:tc>
      </w:tr>
      <w:tr w14:paraId="76AD98B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3" w:type="dxa"/>
          </w:tcPr>
          <w:p w14:paraId="4D8B9FEC">
            <w:pPr>
              <w:pStyle w:val="34"/>
              <w:bidi w:val="0"/>
              <w:rPr>
                <w:rFonts w:hint="default"/>
                <w:lang w:val="en-US" w:eastAsia="zh-CN"/>
              </w:rPr>
            </w:pPr>
            <w:r>
              <w:t>图</w:t>
            </w:r>
            <w:r>
              <w:rPr>
                <w:rFonts w:hint="default"/>
              </w:rPr>
              <w:fldChar w:fldCharType="begin"/>
            </w:r>
            <w:r>
              <w:rPr>
                <w:rFonts w:hint="default"/>
              </w:rPr>
              <w:instrText xml:space="preserve"> STYLEREF 1 \s </w:instrText>
            </w:r>
            <w:r>
              <w:rPr>
                <w:rFonts w:hint="default"/>
              </w:rPr>
              <w:fldChar w:fldCharType="separate"/>
            </w:r>
            <w:r>
              <w:rPr>
                <w:rFonts w:hint="default"/>
              </w:rPr>
              <w:t>5</w:t>
            </w:r>
            <w:r>
              <w:rPr>
                <w:rFonts w:hint="default"/>
              </w:rPr>
              <w:fldChar w:fldCharType="end"/>
            </w:r>
            <w:r>
              <w:rPr>
                <w:rFonts w:hint="eastAsia"/>
              </w:rPr>
              <w:t>-</w:t>
            </w:r>
            <w:r>
              <w:rPr>
                <w:rFonts w:hint="default"/>
              </w:rPr>
              <w:fldChar w:fldCharType="begin"/>
            </w:r>
            <w:r>
              <w:rPr>
                <w:rFonts w:hint="default"/>
              </w:rPr>
              <w:instrText xml:space="preserve"> SEQ 图 \* ARABIC \s 1 </w:instrText>
            </w:r>
            <w:r>
              <w:rPr>
                <w:rFonts w:hint="default"/>
              </w:rPr>
              <w:fldChar w:fldCharType="separate"/>
            </w:r>
            <w:r>
              <w:rPr>
                <w:rFonts w:hint="default"/>
              </w:rPr>
              <w:t>28</w:t>
            </w:r>
            <w:r>
              <w:rPr>
                <w:rFonts w:hint="default"/>
              </w:rPr>
              <w:fldChar w:fldCharType="end"/>
            </w:r>
            <w:r>
              <w:rPr>
                <w:rFonts w:hint="eastAsia"/>
                <w:lang w:val="en-US" w:eastAsia="zh-CN"/>
              </w:rPr>
              <w:t xml:space="preserve"> 停靠站标线</w:t>
            </w:r>
          </w:p>
        </w:tc>
        <w:tc>
          <w:tcPr>
            <w:tcW w:w="4644" w:type="dxa"/>
          </w:tcPr>
          <w:p w14:paraId="5A261589">
            <w:pPr>
              <w:pStyle w:val="34"/>
              <w:bidi w:val="0"/>
              <w:rPr>
                <w:rFonts w:hint="default"/>
                <w:lang w:val="en-US" w:eastAsia="zh-CN"/>
              </w:rPr>
            </w:pPr>
            <w:r>
              <w:t>图</w:t>
            </w:r>
            <w:r>
              <w:rPr>
                <w:rFonts w:hint="default"/>
              </w:rPr>
              <w:fldChar w:fldCharType="begin"/>
            </w:r>
            <w:r>
              <w:rPr>
                <w:rFonts w:hint="default"/>
              </w:rPr>
              <w:instrText xml:space="preserve"> STYLEREF 1 \s </w:instrText>
            </w:r>
            <w:r>
              <w:rPr>
                <w:rFonts w:hint="default"/>
              </w:rPr>
              <w:fldChar w:fldCharType="separate"/>
            </w:r>
            <w:r>
              <w:rPr>
                <w:rFonts w:hint="default"/>
              </w:rPr>
              <w:t>5</w:t>
            </w:r>
            <w:r>
              <w:rPr>
                <w:rFonts w:hint="default"/>
              </w:rPr>
              <w:fldChar w:fldCharType="end"/>
            </w:r>
            <w:r>
              <w:rPr>
                <w:rFonts w:hint="eastAsia"/>
              </w:rPr>
              <w:t>-</w:t>
            </w:r>
            <w:r>
              <w:rPr>
                <w:rFonts w:hint="default"/>
              </w:rPr>
              <w:fldChar w:fldCharType="begin"/>
            </w:r>
            <w:r>
              <w:rPr>
                <w:rFonts w:hint="default"/>
              </w:rPr>
              <w:instrText xml:space="preserve"> SEQ 图 \* ARABIC \s 1 </w:instrText>
            </w:r>
            <w:r>
              <w:rPr>
                <w:rFonts w:hint="default"/>
              </w:rPr>
              <w:fldChar w:fldCharType="separate"/>
            </w:r>
            <w:r>
              <w:rPr>
                <w:rFonts w:hint="default"/>
              </w:rPr>
              <w:t>29</w:t>
            </w:r>
            <w:r>
              <w:rPr>
                <w:rFonts w:hint="default"/>
              </w:rPr>
              <w:fldChar w:fldCharType="end"/>
            </w:r>
            <w:r>
              <w:rPr>
                <w:rFonts w:hint="eastAsia"/>
                <w:lang w:val="en-US" w:eastAsia="zh-CN"/>
              </w:rPr>
              <w:t xml:space="preserve"> 导向箭头</w:t>
            </w:r>
          </w:p>
        </w:tc>
      </w:tr>
      <w:tr w14:paraId="2105338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3" w:type="dxa"/>
          </w:tcPr>
          <w:p w14:paraId="269DE073">
            <w:pPr>
              <w:pStyle w:val="34"/>
              <w:bidi w:val="0"/>
              <w:rPr>
                <w:rFonts w:hint="default"/>
                <w:lang w:val="en-US" w:eastAsia="zh-CN"/>
              </w:rPr>
            </w:pPr>
            <w:r>
              <w:drawing>
                <wp:inline distT="0" distB="0" distL="114300" distR="114300">
                  <wp:extent cx="2447925" cy="2241550"/>
                  <wp:effectExtent l="0" t="0" r="6350" b="0"/>
                  <wp:docPr id="10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8"/>
                          <pic:cNvPicPr>
                            <a:picLocks noChangeAspect="1"/>
                          </pic:cNvPicPr>
                        </pic:nvPicPr>
                        <pic:blipFill>
                          <a:blip r:embed="rId96"/>
                          <a:srcRect l="2537" r="2537"/>
                          <a:stretch>
                            <a:fillRect/>
                          </a:stretch>
                        </pic:blipFill>
                        <pic:spPr>
                          <a:xfrm rot="5400000">
                            <a:off x="0" y="0"/>
                            <a:ext cx="2447925" cy="2241550"/>
                          </a:xfrm>
                          <a:prstGeom prst="rect">
                            <a:avLst/>
                          </a:prstGeom>
                          <a:noFill/>
                          <a:ln>
                            <a:noFill/>
                          </a:ln>
                        </pic:spPr>
                      </pic:pic>
                    </a:graphicData>
                  </a:graphic>
                </wp:inline>
              </w:drawing>
            </w:r>
          </w:p>
        </w:tc>
        <w:tc>
          <w:tcPr>
            <w:tcW w:w="4644" w:type="dxa"/>
          </w:tcPr>
          <w:p w14:paraId="651DD24D">
            <w:pPr>
              <w:pStyle w:val="34"/>
              <w:bidi w:val="0"/>
              <w:rPr>
                <w:rFonts w:hint="default"/>
                <w:lang w:val="en-US" w:eastAsia="zh-CN"/>
              </w:rPr>
            </w:pPr>
            <w:r>
              <w:drawing>
                <wp:inline distT="0" distB="0" distL="114300" distR="114300">
                  <wp:extent cx="1640840" cy="1080135"/>
                  <wp:effectExtent l="0" t="0" r="6985" b="5715"/>
                  <wp:docPr id="11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1"/>
                          <pic:cNvPicPr>
                            <a:picLocks noChangeAspect="1"/>
                          </pic:cNvPicPr>
                        </pic:nvPicPr>
                        <pic:blipFill>
                          <a:blip r:embed="rId97"/>
                          <a:stretch>
                            <a:fillRect/>
                          </a:stretch>
                        </pic:blipFill>
                        <pic:spPr>
                          <a:xfrm>
                            <a:off x="0" y="0"/>
                            <a:ext cx="1640840" cy="10801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897890" cy="1080135"/>
                  <wp:effectExtent l="0" t="0" r="6985" b="5715"/>
                  <wp:docPr id="11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2"/>
                          <pic:cNvPicPr>
                            <a:picLocks noChangeAspect="1"/>
                          </pic:cNvPicPr>
                        </pic:nvPicPr>
                        <pic:blipFill>
                          <a:blip r:embed="rId98"/>
                          <a:stretch>
                            <a:fillRect/>
                          </a:stretch>
                        </pic:blipFill>
                        <pic:spPr>
                          <a:xfrm>
                            <a:off x="0" y="0"/>
                            <a:ext cx="897890" cy="1080135"/>
                          </a:xfrm>
                          <a:prstGeom prst="rect">
                            <a:avLst/>
                          </a:prstGeom>
                          <a:noFill/>
                          <a:ln>
                            <a:noFill/>
                          </a:ln>
                        </pic:spPr>
                      </pic:pic>
                    </a:graphicData>
                  </a:graphic>
                </wp:inline>
              </w:drawing>
            </w:r>
            <w:r>
              <w:drawing>
                <wp:inline distT="0" distB="0" distL="114300" distR="114300">
                  <wp:extent cx="1547495" cy="1252220"/>
                  <wp:effectExtent l="0" t="0" r="5080" b="5080"/>
                  <wp:docPr id="11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0"/>
                          <pic:cNvPicPr>
                            <a:picLocks noChangeAspect="1"/>
                          </pic:cNvPicPr>
                        </pic:nvPicPr>
                        <pic:blipFill>
                          <a:blip r:embed="rId99"/>
                          <a:stretch>
                            <a:fillRect/>
                          </a:stretch>
                        </pic:blipFill>
                        <pic:spPr>
                          <a:xfrm>
                            <a:off x="0" y="0"/>
                            <a:ext cx="1547495" cy="1252220"/>
                          </a:xfrm>
                          <a:prstGeom prst="rect">
                            <a:avLst/>
                          </a:prstGeom>
                          <a:noFill/>
                          <a:ln>
                            <a:noFill/>
                          </a:ln>
                        </pic:spPr>
                      </pic:pic>
                    </a:graphicData>
                  </a:graphic>
                </wp:inline>
              </w:drawing>
            </w:r>
          </w:p>
        </w:tc>
      </w:tr>
      <w:tr w14:paraId="527823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3" w:type="dxa"/>
          </w:tcPr>
          <w:p w14:paraId="27200672">
            <w:pPr>
              <w:pStyle w:val="34"/>
              <w:bidi w:val="0"/>
              <w:rPr>
                <w:rFonts w:hint="default"/>
                <w:lang w:val="en-US" w:eastAsia="zh-CN"/>
              </w:rPr>
            </w:pPr>
            <w:r>
              <w:t>图</w:t>
            </w:r>
            <w:r>
              <w:rPr>
                <w:rFonts w:hint="default"/>
              </w:rPr>
              <w:fldChar w:fldCharType="begin"/>
            </w:r>
            <w:r>
              <w:rPr>
                <w:rFonts w:hint="default"/>
              </w:rPr>
              <w:instrText xml:space="preserve"> STYLEREF 1 \s </w:instrText>
            </w:r>
            <w:r>
              <w:rPr>
                <w:rFonts w:hint="default"/>
              </w:rPr>
              <w:fldChar w:fldCharType="separate"/>
            </w:r>
            <w:r>
              <w:rPr>
                <w:rFonts w:hint="default"/>
              </w:rPr>
              <w:t>5</w:t>
            </w:r>
            <w:r>
              <w:rPr>
                <w:rFonts w:hint="default"/>
              </w:rPr>
              <w:fldChar w:fldCharType="end"/>
            </w:r>
            <w:r>
              <w:rPr>
                <w:rFonts w:hint="eastAsia"/>
              </w:rPr>
              <w:t>-</w:t>
            </w:r>
            <w:r>
              <w:rPr>
                <w:rFonts w:hint="default"/>
              </w:rPr>
              <w:fldChar w:fldCharType="begin"/>
            </w:r>
            <w:r>
              <w:rPr>
                <w:rFonts w:hint="default"/>
              </w:rPr>
              <w:instrText xml:space="preserve"> SEQ 图 \* ARABIC \s 1 </w:instrText>
            </w:r>
            <w:r>
              <w:rPr>
                <w:rFonts w:hint="default"/>
              </w:rPr>
              <w:fldChar w:fldCharType="separate"/>
            </w:r>
            <w:r>
              <w:rPr>
                <w:rFonts w:hint="default"/>
              </w:rPr>
              <w:t>30</w:t>
            </w:r>
            <w:r>
              <w:rPr>
                <w:rFonts w:hint="default"/>
              </w:rPr>
              <w:fldChar w:fldCharType="end"/>
            </w:r>
            <w:r>
              <w:rPr>
                <w:rFonts w:hint="eastAsia"/>
                <w:lang w:val="en-US" w:eastAsia="zh-CN"/>
              </w:rPr>
              <w:t xml:space="preserve"> 路面文字标记</w:t>
            </w:r>
          </w:p>
        </w:tc>
        <w:tc>
          <w:tcPr>
            <w:tcW w:w="4644" w:type="dxa"/>
          </w:tcPr>
          <w:p w14:paraId="4126E4D2">
            <w:pPr>
              <w:pStyle w:val="34"/>
              <w:bidi w:val="0"/>
              <w:rPr>
                <w:rFonts w:hint="default"/>
                <w:lang w:val="en-US" w:eastAsia="zh-CN"/>
              </w:rPr>
            </w:pPr>
            <w:r>
              <w:t>图</w:t>
            </w:r>
            <w:r>
              <w:rPr>
                <w:rFonts w:hint="default"/>
              </w:rPr>
              <w:fldChar w:fldCharType="begin"/>
            </w:r>
            <w:r>
              <w:rPr>
                <w:rFonts w:hint="default"/>
              </w:rPr>
              <w:instrText xml:space="preserve"> STYLEREF 1 \s </w:instrText>
            </w:r>
            <w:r>
              <w:rPr>
                <w:rFonts w:hint="default"/>
              </w:rPr>
              <w:fldChar w:fldCharType="separate"/>
            </w:r>
            <w:r>
              <w:rPr>
                <w:rFonts w:hint="default"/>
              </w:rPr>
              <w:t>5</w:t>
            </w:r>
            <w:r>
              <w:rPr>
                <w:rFonts w:hint="default"/>
              </w:rPr>
              <w:fldChar w:fldCharType="end"/>
            </w:r>
            <w:r>
              <w:rPr>
                <w:rFonts w:hint="eastAsia"/>
              </w:rPr>
              <w:t>-</w:t>
            </w:r>
            <w:r>
              <w:rPr>
                <w:rFonts w:hint="default"/>
              </w:rPr>
              <w:fldChar w:fldCharType="begin"/>
            </w:r>
            <w:r>
              <w:rPr>
                <w:rFonts w:hint="default"/>
              </w:rPr>
              <w:instrText xml:space="preserve"> SEQ 图 \* ARABIC \s 1 </w:instrText>
            </w:r>
            <w:r>
              <w:rPr>
                <w:rFonts w:hint="default"/>
              </w:rPr>
              <w:fldChar w:fldCharType="separate"/>
            </w:r>
            <w:r>
              <w:rPr>
                <w:rFonts w:hint="default"/>
              </w:rPr>
              <w:t>31</w:t>
            </w:r>
            <w:r>
              <w:rPr>
                <w:rFonts w:hint="default"/>
              </w:rPr>
              <w:fldChar w:fldCharType="end"/>
            </w:r>
            <w:r>
              <w:rPr>
                <w:rFonts w:hint="eastAsia"/>
                <w:lang w:val="en-US" w:eastAsia="zh-CN"/>
              </w:rPr>
              <w:t xml:space="preserve"> 路面图形标记</w:t>
            </w:r>
          </w:p>
        </w:tc>
      </w:tr>
    </w:tbl>
    <w:p w14:paraId="6C59F840">
      <w:pPr>
        <w:numPr>
          <w:ilvl w:val="0"/>
          <w:numId w:val="34"/>
        </w:numPr>
        <w:tabs>
          <w:tab w:val="left" w:pos="851"/>
        </w:tabs>
        <w:spacing w:line="360" w:lineRule="auto"/>
        <w:ind w:left="0" w:firstLine="482" w:firstLineChars="200"/>
        <w:rPr>
          <w:rFonts w:hint="default" w:ascii="Times New Roman" w:hAnsi="Times New Roman" w:eastAsiaTheme="minorEastAsia"/>
          <w:b/>
          <w:sz w:val="24"/>
          <w:szCs w:val="24"/>
          <w:lang w:val="en-US" w:eastAsia="zh-CN"/>
        </w:rPr>
      </w:pPr>
      <w:r>
        <w:rPr>
          <w:rFonts w:hint="eastAsia" w:ascii="Times New Roman" w:hAnsi="Times New Roman" w:eastAsiaTheme="minorEastAsia"/>
          <w:b/>
          <w:sz w:val="24"/>
          <w:szCs w:val="24"/>
          <w:lang w:val="en-US" w:eastAsia="zh-CN"/>
        </w:rPr>
        <w:t>禁止标线</w:t>
      </w:r>
    </w:p>
    <w:p w14:paraId="56AB2015">
      <w:pPr>
        <w:numPr>
          <w:ilvl w:val="0"/>
          <w:numId w:val="35"/>
        </w:numPr>
        <w:tabs>
          <w:tab w:val="left" w:pos="851"/>
        </w:tabs>
        <w:spacing w:line="360" w:lineRule="auto"/>
        <w:ind w:left="0" w:firstLine="482" w:firstLineChars="200"/>
        <w:rPr>
          <w:rFonts w:hint="eastAsia" w:ascii="Times New Roman" w:hAnsi="Times New Roman" w:eastAsiaTheme="minorEastAsia"/>
          <w:b/>
          <w:sz w:val="24"/>
          <w:szCs w:val="24"/>
          <w:lang w:val="en-US" w:eastAsia="zh-CN"/>
        </w:rPr>
      </w:pPr>
      <w:r>
        <w:rPr>
          <w:rFonts w:hint="eastAsia" w:ascii="Times New Roman" w:hAnsi="Times New Roman" w:eastAsiaTheme="minorEastAsia"/>
          <w:b/>
          <w:sz w:val="24"/>
          <w:szCs w:val="24"/>
          <w:lang w:val="en-US" w:eastAsia="zh-CN"/>
        </w:rPr>
        <w:t>纵向禁止标线</w:t>
      </w:r>
    </w:p>
    <w:p w14:paraId="5E89AE83">
      <w:pPr>
        <w:bidi w:val="0"/>
        <w:rPr>
          <w:rFonts w:hint="eastAsia"/>
          <w:lang w:val="en-US" w:eastAsia="zh-CN"/>
        </w:rPr>
      </w:pPr>
      <w:r>
        <w:rPr>
          <w:rFonts w:hint="eastAsia"/>
          <w:lang w:val="en-US" w:eastAsia="zh-CN"/>
        </w:rPr>
        <w:t>设在车道中央，但不限于一定设在道路中心线上的路面标线为禁止跨越对向车行道分界线。</w:t>
      </w:r>
    </w:p>
    <w:p w14:paraId="3B0C408E">
      <w:pPr>
        <w:bidi w:val="0"/>
        <w:jc w:val="center"/>
      </w:pPr>
      <w:r>
        <w:drawing>
          <wp:inline distT="0" distB="0" distL="114300" distR="114300">
            <wp:extent cx="1931670" cy="3021330"/>
            <wp:effectExtent l="0" t="0" r="7620" b="1905"/>
            <wp:docPr id="11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3"/>
                    <pic:cNvPicPr>
                      <a:picLocks noChangeAspect="1"/>
                    </pic:cNvPicPr>
                  </pic:nvPicPr>
                  <pic:blipFill>
                    <a:blip r:embed="rId100"/>
                    <a:stretch>
                      <a:fillRect/>
                    </a:stretch>
                  </pic:blipFill>
                  <pic:spPr>
                    <a:xfrm rot="5400000">
                      <a:off x="0" y="0"/>
                      <a:ext cx="1931670" cy="3021330"/>
                    </a:xfrm>
                    <a:prstGeom prst="rect">
                      <a:avLst/>
                    </a:prstGeom>
                    <a:noFill/>
                    <a:ln>
                      <a:noFill/>
                    </a:ln>
                  </pic:spPr>
                </pic:pic>
              </a:graphicData>
            </a:graphic>
          </wp:inline>
        </w:drawing>
      </w:r>
    </w:p>
    <w:p w14:paraId="11ED4769">
      <w:pPr>
        <w:bidi w:val="0"/>
        <w:jc w:val="center"/>
        <w:rPr>
          <w:rFonts w:hint="eastAsia"/>
          <w:b/>
          <w:bCs/>
          <w:lang w:val="en-US" w:eastAsia="zh-CN"/>
        </w:rPr>
      </w:pPr>
      <w:r>
        <w:rPr>
          <w:b/>
          <w:bCs/>
        </w:rPr>
        <w:t>图</w:t>
      </w:r>
      <w:r>
        <w:rPr>
          <w:rFonts w:hint="default"/>
          <w:b/>
          <w:bCs/>
        </w:rPr>
        <w:fldChar w:fldCharType="begin"/>
      </w:r>
      <w:r>
        <w:rPr>
          <w:rFonts w:hint="default"/>
          <w:b/>
          <w:bCs/>
        </w:rPr>
        <w:instrText xml:space="preserve"> STYLEREF 1 \s </w:instrText>
      </w:r>
      <w:r>
        <w:rPr>
          <w:rFonts w:hint="default"/>
          <w:b/>
          <w:bCs/>
        </w:rPr>
        <w:fldChar w:fldCharType="separate"/>
      </w:r>
      <w:r>
        <w:rPr>
          <w:rFonts w:hint="default"/>
          <w:b/>
          <w:bCs/>
        </w:rPr>
        <w:t>5</w:t>
      </w:r>
      <w:r>
        <w:rPr>
          <w:rFonts w:hint="default"/>
          <w:b/>
          <w:bCs/>
        </w:rPr>
        <w:fldChar w:fldCharType="end"/>
      </w:r>
      <w:r>
        <w:rPr>
          <w:rFonts w:hint="eastAsia"/>
          <w:b/>
          <w:bCs/>
        </w:rPr>
        <w:t>-</w:t>
      </w:r>
      <w:r>
        <w:rPr>
          <w:rFonts w:hint="default"/>
          <w:b/>
          <w:bCs/>
        </w:rPr>
        <w:fldChar w:fldCharType="begin"/>
      </w:r>
      <w:r>
        <w:rPr>
          <w:rFonts w:hint="default"/>
          <w:b/>
          <w:bCs/>
        </w:rPr>
        <w:instrText xml:space="preserve"> SEQ 图 \* ARABIC \s 1 </w:instrText>
      </w:r>
      <w:r>
        <w:rPr>
          <w:rFonts w:hint="default"/>
          <w:b/>
          <w:bCs/>
        </w:rPr>
        <w:fldChar w:fldCharType="separate"/>
      </w:r>
      <w:r>
        <w:rPr>
          <w:rFonts w:hint="default"/>
          <w:b/>
          <w:bCs/>
        </w:rPr>
        <w:t>32</w:t>
      </w:r>
      <w:r>
        <w:rPr>
          <w:rFonts w:hint="default"/>
          <w:b/>
          <w:bCs/>
        </w:rPr>
        <w:fldChar w:fldCharType="end"/>
      </w:r>
      <w:r>
        <w:rPr>
          <w:rFonts w:hint="eastAsia"/>
          <w:b/>
          <w:bCs/>
          <w:lang w:val="en-US" w:eastAsia="zh-CN"/>
        </w:rPr>
        <w:t xml:space="preserve"> 禁止跨越对向车行道分界线</w:t>
      </w:r>
    </w:p>
    <w:p w14:paraId="0A2B405C">
      <w:pPr>
        <w:pStyle w:val="34"/>
        <w:bidi w:val="0"/>
        <w:rPr>
          <w:rFonts w:hint="eastAsia"/>
          <w:lang w:val="en-US" w:eastAsia="zh-CN"/>
        </w:rPr>
      </w:pPr>
      <w:r>
        <w:rPr>
          <w:rFonts w:hint="eastAsia"/>
          <w:lang w:val="en-US" w:eastAsia="zh-CN"/>
        </w:rPr>
        <w:t>设在在同向车道的路面标线为</w:t>
      </w:r>
      <w:r>
        <w:t>禁止跨越同向车行道分界</w:t>
      </w:r>
      <w:r>
        <w:rPr>
          <w:rFonts w:hint="eastAsia"/>
          <w:lang w:val="en-US" w:eastAsia="zh-CN"/>
        </w:rPr>
        <w:t>线和禁止停车线。</w:t>
      </w:r>
    </w:p>
    <w:tbl>
      <w:tblPr>
        <w:tblStyle w:val="2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643"/>
        <w:gridCol w:w="4644"/>
      </w:tblGrid>
      <w:tr w14:paraId="3D9C378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3" w:type="dxa"/>
          </w:tcPr>
          <w:p w14:paraId="4FF327E7">
            <w:pPr>
              <w:pStyle w:val="34"/>
              <w:bidi w:val="0"/>
              <w:rPr>
                <w:rFonts w:hint="eastAsia"/>
                <w:lang w:val="en-US" w:eastAsia="zh-CN"/>
              </w:rPr>
            </w:pPr>
            <w:r>
              <w:drawing>
                <wp:inline distT="0" distB="0" distL="114300" distR="114300">
                  <wp:extent cx="1943735" cy="2450465"/>
                  <wp:effectExtent l="0" t="253365" r="0" b="0"/>
                  <wp:docPr id="11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4"/>
                          <pic:cNvPicPr>
                            <a:picLocks noChangeAspect="1"/>
                          </pic:cNvPicPr>
                        </pic:nvPicPr>
                        <pic:blipFill>
                          <a:blip r:embed="rId101"/>
                          <a:srcRect t="18898" b="15046"/>
                          <a:stretch>
                            <a:fillRect/>
                          </a:stretch>
                        </pic:blipFill>
                        <pic:spPr>
                          <a:xfrm rot="5400000">
                            <a:off x="0" y="0"/>
                            <a:ext cx="1943735" cy="2450465"/>
                          </a:xfrm>
                          <a:prstGeom prst="rect">
                            <a:avLst/>
                          </a:prstGeom>
                          <a:noFill/>
                          <a:ln>
                            <a:noFill/>
                          </a:ln>
                        </pic:spPr>
                      </pic:pic>
                    </a:graphicData>
                  </a:graphic>
                </wp:inline>
              </w:drawing>
            </w:r>
          </w:p>
        </w:tc>
        <w:tc>
          <w:tcPr>
            <w:tcW w:w="4644" w:type="dxa"/>
          </w:tcPr>
          <w:p w14:paraId="02CFA050">
            <w:pPr>
              <w:pStyle w:val="34"/>
              <w:bidi w:val="0"/>
              <w:rPr>
                <w:rFonts w:hint="eastAsia"/>
                <w:lang w:val="en-US" w:eastAsia="zh-CN"/>
              </w:rPr>
            </w:pPr>
            <w:r>
              <w:drawing>
                <wp:inline distT="0" distB="0" distL="114300" distR="114300">
                  <wp:extent cx="1962785" cy="2457450"/>
                  <wp:effectExtent l="0" t="247650" r="0" b="0"/>
                  <wp:docPr id="11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6"/>
                          <pic:cNvPicPr>
                            <a:picLocks noChangeAspect="1"/>
                          </pic:cNvPicPr>
                        </pic:nvPicPr>
                        <pic:blipFill>
                          <a:blip r:embed="rId102"/>
                          <a:srcRect l="-980" t="35100"/>
                          <a:stretch>
                            <a:fillRect/>
                          </a:stretch>
                        </pic:blipFill>
                        <pic:spPr>
                          <a:xfrm rot="5400000">
                            <a:off x="0" y="0"/>
                            <a:ext cx="1962785" cy="2457450"/>
                          </a:xfrm>
                          <a:prstGeom prst="rect">
                            <a:avLst/>
                          </a:prstGeom>
                          <a:noFill/>
                          <a:ln>
                            <a:noFill/>
                          </a:ln>
                        </pic:spPr>
                      </pic:pic>
                    </a:graphicData>
                  </a:graphic>
                </wp:inline>
              </w:drawing>
            </w:r>
          </w:p>
        </w:tc>
      </w:tr>
      <w:tr w14:paraId="795434B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3" w:type="dxa"/>
          </w:tcPr>
          <w:p w14:paraId="520CCEA5">
            <w:pPr>
              <w:pStyle w:val="34"/>
              <w:bidi w:val="0"/>
              <w:rPr>
                <w:rFonts w:hint="eastAsia"/>
                <w:lang w:val="en-US" w:eastAsia="zh-CN"/>
              </w:rPr>
            </w:pPr>
            <w:r>
              <w:t>图</w:t>
            </w:r>
            <w:r>
              <w:rPr>
                <w:rFonts w:hint="default"/>
              </w:rPr>
              <w:fldChar w:fldCharType="begin"/>
            </w:r>
            <w:r>
              <w:rPr>
                <w:rFonts w:hint="default"/>
              </w:rPr>
              <w:instrText xml:space="preserve"> STYLEREF 1 \s </w:instrText>
            </w:r>
            <w:r>
              <w:rPr>
                <w:rFonts w:hint="default"/>
              </w:rPr>
              <w:fldChar w:fldCharType="separate"/>
            </w:r>
            <w:r>
              <w:rPr>
                <w:rFonts w:hint="default"/>
              </w:rPr>
              <w:t>5</w:t>
            </w:r>
            <w:r>
              <w:rPr>
                <w:rFonts w:hint="default"/>
              </w:rPr>
              <w:fldChar w:fldCharType="end"/>
            </w:r>
            <w:r>
              <w:rPr>
                <w:rFonts w:hint="eastAsia"/>
              </w:rPr>
              <w:t>-</w:t>
            </w:r>
            <w:r>
              <w:rPr>
                <w:rFonts w:hint="default"/>
              </w:rPr>
              <w:fldChar w:fldCharType="begin"/>
            </w:r>
            <w:r>
              <w:rPr>
                <w:rFonts w:hint="default"/>
              </w:rPr>
              <w:instrText xml:space="preserve"> SEQ 图 \* ARABIC \s 1 </w:instrText>
            </w:r>
            <w:r>
              <w:rPr>
                <w:rFonts w:hint="default"/>
              </w:rPr>
              <w:fldChar w:fldCharType="separate"/>
            </w:r>
            <w:r>
              <w:rPr>
                <w:rFonts w:hint="default"/>
              </w:rPr>
              <w:t>33</w:t>
            </w:r>
            <w:r>
              <w:rPr>
                <w:rFonts w:hint="default"/>
              </w:rPr>
              <w:fldChar w:fldCharType="end"/>
            </w:r>
            <w:r>
              <w:rPr>
                <w:rFonts w:hint="eastAsia"/>
                <w:lang w:val="en-US" w:eastAsia="zh-CN"/>
              </w:rPr>
              <w:t xml:space="preserve"> 禁止跨越同向车行道分界线</w:t>
            </w:r>
          </w:p>
        </w:tc>
        <w:tc>
          <w:tcPr>
            <w:tcW w:w="4644" w:type="dxa"/>
          </w:tcPr>
          <w:p w14:paraId="18501DEC">
            <w:pPr>
              <w:pStyle w:val="34"/>
              <w:bidi w:val="0"/>
              <w:rPr>
                <w:rFonts w:hint="eastAsia"/>
                <w:lang w:val="en-US" w:eastAsia="zh-CN"/>
              </w:rPr>
            </w:pPr>
            <w:r>
              <w:t>图</w:t>
            </w:r>
            <w:r>
              <w:rPr>
                <w:rFonts w:hint="default"/>
              </w:rPr>
              <w:fldChar w:fldCharType="begin"/>
            </w:r>
            <w:r>
              <w:rPr>
                <w:rFonts w:hint="default"/>
              </w:rPr>
              <w:instrText xml:space="preserve"> STYLEREF 1 \s </w:instrText>
            </w:r>
            <w:r>
              <w:rPr>
                <w:rFonts w:hint="default"/>
              </w:rPr>
              <w:fldChar w:fldCharType="separate"/>
            </w:r>
            <w:r>
              <w:rPr>
                <w:rFonts w:hint="default"/>
              </w:rPr>
              <w:t>5</w:t>
            </w:r>
            <w:r>
              <w:rPr>
                <w:rFonts w:hint="default"/>
              </w:rPr>
              <w:fldChar w:fldCharType="end"/>
            </w:r>
            <w:r>
              <w:rPr>
                <w:rFonts w:hint="eastAsia"/>
              </w:rPr>
              <w:t>-</w:t>
            </w:r>
            <w:r>
              <w:rPr>
                <w:rFonts w:hint="default"/>
              </w:rPr>
              <w:fldChar w:fldCharType="begin"/>
            </w:r>
            <w:r>
              <w:rPr>
                <w:rFonts w:hint="default"/>
              </w:rPr>
              <w:instrText xml:space="preserve"> SEQ 图 \* ARABIC \s 1 </w:instrText>
            </w:r>
            <w:r>
              <w:rPr>
                <w:rFonts w:hint="default"/>
              </w:rPr>
              <w:fldChar w:fldCharType="separate"/>
            </w:r>
            <w:r>
              <w:rPr>
                <w:rFonts w:hint="default"/>
              </w:rPr>
              <w:t>34</w:t>
            </w:r>
            <w:r>
              <w:rPr>
                <w:rFonts w:hint="default"/>
              </w:rPr>
              <w:fldChar w:fldCharType="end"/>
            </w:r>
            <w:r>
              <w:rPr>
                <w:rFonts w:hint="eastAsia"/>
                <w:lang w:val="en-US" w:eastAsia="zh-CN"/>
              </w:rPr>
              <w:t xml:space="preserve"> 禁止停车线</w:t>
            </w:r>
          </w:p>
        </w:tc>
      </w:tr>
    </w:tbl>
    <w:p w14:paraId="355AF146">
      <w:pPr>
        <w:bidi w:val="0"/>
        <w:rPr>
          <w:rFonts w:hint="eastAsia"/>
          <w:b w:val="0"/>
          <w:bCs w:val="0"/>
          <w:lang w:val="en-US" w:eastAsia="zh-CN"/>
        </w:rPr>
      </w:pPr>
      <w:r>
        <w:rPr>
          <w:rFonts w:hint="eastAsia"/>
          <w:b/>
          <w:bCs/>
          <w:lang w:val="en-US" w:eastAsia="zh-CN"/>
        </w:rPr>
        <w:t>禁止停车线可</w:t>
      </w:r>
      <w:r>
        <w:rPr>
          <w:rFonts w:hint="eastAsia"/>
          <w:b w:val="0"/>
          <w:bCs w:val="0"/>
          <w:lang w:val="en-US" w:eastAsia="zh-CN"/>
        </w:rPr>
        <w:t>既不设在车道中央，又不作为车道分界，施划于道路缘石正面及顶面。</w:t>
      </w:r>
    </w:p>
    <w:p w14:paraId="16583D7E">
      <w:pPr>
        <w:pStyle w:val="37"/>
        <w:bidi w:val="0"/>
      </w:pPr>
      <w:r>
        <w:drawing>
          <wp:inline distT="0" distB="0" distL="114300" distR="114300">
            <wp:extent cx="3994785" cy="2069465"/>
            <wp:effectExtent l="0" t="0" r="5715" b="6985"/>
            <wp:docPr id="1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7"/>
                    <pic:cNvPicPr>
                      <a:picLocks noChangeAspect="1"/>
                    </pic:cNvPicPr>
                  </pic:nvPicPr>
                  <pic:blipFill>
                    <a:blip r:embed="rId103"/>
                    <a:stretch>
                      <a:fillRect/>
                    </a:stretch>
                  </pic:blipFill>
                  <pic:spPr>
                    <a:xfrm>
                      <a:off x="0" y="0"/>
                      <a:ext cx="3994785" cy="2069465"/>
                    </a:xfrm>
                    <a:prstGeom prst="rect">
                      <a:avLst/>
                    </a:prstGeom>
                    <a:noFill/>
                    <a:ln>
                      <a:noFill/>
                    </a:ln>
                  </pic:spPr>
                </pic:pic>
              </a:graphicData>
            </a:graphic>
          </wp:inline>
        </w:drawing>
      </w:r>
    </w:p>
    <w:p w14:paraId="63BEC97A">
      <w:pPr>
        <w:pStyle w:val="33"/>
        <w:rPr>
          <w:rFonts w:hint="eastAsia"/>
          <w:lang w:val="en-US" w:eastAsia="zh-CN"/>
        </w:rPr>
      </w:pPr>
      <w:r>
        <w:rPr>
          <w:b/>
          <w:bCs/>
        </w:rPr>
        <w:t>图</w:t>
      </w:r>
      <w:r>
        <w:rPr>
          <w:rFonts w:hint="default"/>
          <w:b/>
          <w:bCs/>
        </w:rPr>
        <w:fldChar w:fldCharType="begin"/>
      </w:r>
      <w:r>
        <w:rPr>
          <w:rFonts w:hint="default"/>
          <w:b/>
          <w:bCs/>
        </w:rPr>
        <w:instrText xml:space="preserve"> STYLEREF 1 \s </w:instrText>
      </w:r>
      <w:r>
        <w:rPr>
          <w:rFonts w:hint="default"/>
          <w:b/>
          <w:bCs/>
        </w:rPr>
        <w:fldChar w:fldCharType="separate"/>
      </w:r>
      <w:r>
        <w:rPr>
          <w:rFonts w:hint="default"/>
          <w:b/>
          <w:bCs/>
        </w:rPr>
        <w:t>5</w:t>
      </w:r>
      <w:r>
        <w:rPr>
          <w:rFonts w:hint="default"/>
          <w:b/>
          <w:bCs/>
        </w:rPr>
        <w:fldChar w:fldCharType="end"/>
      </w:r>
      <w:r>
        <w:rPr>
          <w:rFonts w:hint="eastAsia"/>
          <w:b/>
          <w:bCs/>
        </w:rPr>
        <w:t>-</w:t>
      </w:r>
      <w:r>
        <w:rPr>
          <w:rFonts w:hint="default"/>
          <w:b/>
          <w:bCs/>
        </w:rPr>
        <w:fldChar w:fldCharType="begin"/>
      </w:r>
      <w:r>
        <w:rPr>
          <w:rFonts w:hint="default"/>
          <w:b/>
          <w:bCs/>
        </w:rPr>
        <w:instrText xml:space="preserve"> SEQ 图 \* ARABIC \s 1 </w:instrText>
      </w:r>
      <w:r>
        <w:rPr>
          <w:rFonts w:hint="default"/>
          <w:b/>
          <w:bCs/>
        </w:rPr>
        <w:fldChar w:fldCharType="separate"/>
      </w:r>
      <w:r>
        <w:rPr>
          <w:rFonts w:hint="default"/>
          <w:b/>
          <w:bCs/>
        </w:rPr>
        <w:t>35</w:t>
      </w:r>
      <w:r>
        <w:rPr>
          <w:rFonts w:hint="default"/>
          <w:b/>
          <w:bCs/>
        </w:rPr>
        <w:fldChar w:fldCharType="end"/>
      </w:r>
      <w:r>
        <w:rPr>
          <w:rFonts w:hint="eastAsia"/>
          <w:b/>
          <w:bCs/>
          <w:lang w:val="en-US" w:eastAsia="zh-CN"/>
        </w:rPr>
        <w:t xml:space="preserve"> 禁止停车线施划于道路缘石正面及顶面</w:t>
      </w:r>
    </w:p>
    <w:p w14:paraId="50985539">
      <w:pPr>
        <w:numPr>
          <w:ilvl w:val="0"/>
          <w:numId w:val="35"/>
        </w:numPr>
        <w:tabs>
          <w:tab w:val="left" w:pos="851"/>
        </w:tabs>
        <w:spacing w:line="360" w:lineRule="auto"/>
        <w:ind w:left="0" w:firstLine="482" w:firstLineChars="200"/>
        <w:rPr>
          <w:rFonts w:hint="eastAsia" w:ascii="Times New Roman" w:hAnsi="Times New Roman" w:eastAsiaTheme="minorEastAsia"/>
          <w:b/>
          <w:sz w:val="24"/>
          <w:szCs w:val="24"/>
          <w:lang w:val="en-US" w:eastAsia="zh-CN"/>
        </w:rPr>
      </w:pPr>
      <w:r>
        <w:rPr>
          <w:rFonts w:hint="eastAsia" w:ascii="Times New Roman" w:hAnsi="Times New Roman" w:eastAsiaTheme="minorEastAsia"/>
          <w:b/>
          <w:sz w:val="24"/>
          <w:szCs w:val="24"/>
          <w:lang w:val="en-US" w:eastAsia="zh-CN"/>
        </w:rPr>
        <w:t>横向禁止标线</w:t>
      </w:r>
    </w:p>
    <w:p w14:paraId="53D970A3">
      <w:pPr>
        <w:pStyle w:val="34"/>
        <w:bidi w:val="0"/>
        <w:rPr>
          <w:rFonts w:hint="default"/>
          <w:lang w:val="en-US" w:eastAsia="zh-CN"/>
        </w:rPr>
      </w:pPr>
      <w:r>
        <w:rPr>
          <w:rFonts w:hint="eastAsia"/>
          <w:lang w:val="en-US" w:eastAsia="zh-CN"/>
        </w:rPr>
        <w:t>包括停止线和让行线，其中让行线又分为停车让行线和减速让行线，停车让行线包括平行双实线和“停”字的设计；减速让行线包括平行双虚线和倒三角形的设计。</w:t>
      </w:r>
    </w:p>
    <w:tbl>
      <w:tblPr>
        <w:tblStyle w:val="2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643"/>
        <w:gridCol w:w="4644"/>
      </w:tblGrid>
      <w:tr w14:paraId="2824296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287" w:type="dxa"/>
            <w:gridSpan w:val="2"/>
          </w:tcPr>
          <w:p w14:paraId="400E283E">
            <w:pPr>
              <w:pStyle w:val="34"/>
              <w:bidi w:val="0"/>
              <w:rPr>
                <w:rFonts w:hint="eastAsia"/>
                <w:lang w:val="en-US" w:eastAsia="zh-CN"/>
              </w:rPr>
            </w:pPr>
            <w:r>
              <w:drawing>
                <wp:inline distT="0" distB="0" distL="114300" distR="114300">
                  <wp:extent cx="1967865" cy="1966595"/>
                  <wp:effectExtent l="0" t="0" r="5080" b="3810"/>
                  <wp:docPr id="1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8"/>
                          <pic:cNvPicPr>
                            <a:picLocks noChangeAspect="1"/>
                          </pic:cNvPicPr>
                        </pic:nvPicPr>
                        <pic:blipFill>
                          <a:blip r:embed="rId104"/>
                          <a:stretch>
                            <a:fillRect/>
                          </a:stretch>
                        </pic:blipFill>
                        <pic:spPr>
                          <a:xfrm rot="5400000">
                            <a:off x="0" y="0"/>
                            <a:ext cx="1967865" cy="1966595"/>
                          </a:xfrm>
                          <a:prstGeom prst="rect">
                            <a:avLst/>
                          </a:prstGeom>
                          <a:noFill/>
                          <a:ln>
                            <a:noFill/>
                          </a:ln>
                        </pic:spPr>
                      </pic:pic>
                    </a:graphicData>
                  </a:graphic>
                </wp:inline>
              </w:drawing>
            </w:r>
          </w:p>
        </w:tc>
      </w:tr>
      <w:tr w14:paraId="580CC92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287" w:type="dxa"/>
            <w:gridSpan w:val="2"/>
          </w:tcPr>
          <w:p w14:paraId="74FF968A">
            <w:pPr>
              <w:pStyle w:val="34"/>
              <w:bidi w:val="0"/>
              <w:rPr>
                <w:rFonts w:hint="eastAsia"/>
                <w:lang w:val="en-US" w:eastAsia="zh-CN"/>
              </w:rPr>
            </w:pPr>
            <w:r>
              <w:t>图</w:t>
            </w:r>
            <w:r>
              <w:rPr>
                <w:rFonts w:hint="default"/>
              </w:rPr>
              <w:fldChar w:fldCharType="begin"/>
            </w:r>
            <w:r>
              <w:rPr>
                <w:rFonts w:hint="default"/>
              </w:rPr>
              <w:instrText xml:space="preserve"> STYLEREF 1 \s </w:instrText>
            </w:r>
            <w:r>
              <w:rPr>
                <w:rFonts w:hint="default"/>
              </w:rPr>
              <w:fldChar w:fldCharType="separate"/>
            </w:r>
            <w:r>
              <w:rPr>
                <w:rFonts w:hint="default"/>
              </w:rPr>
              <w:t>5</w:t>
            </w:r>
            <w:r>
              <w:rPr>
                <w:rFonts w:hint="default"/>
              </w:rPr>
              <w:fldChar w:fldCharType="end"/>
            </w:r>
            <w:r>
              <w:rPr>
                <w:rFonts w:hint="eastAsia"/>
              </w:rPr>
              <w:t>-</w:t>
            </w:r>
            <w:r>
              <w:rPr>
                <w:rFonts w:hint="default"/>
              </w:rPr>
              <w:fldChar w:fldCharType="begin"/>
            </w:r>
            <w:r>
              <w:rPr>
                <w:rFonts w:hint="default"/>
              </w:rPr>
              <w:instrText xml:space="preserve"> SEQ 图 \* ARABIC \s 1 </w:instrText>
            </w:r>
            <w:r>
              <w:rPr>
                <w:rFonts w:hint="default"/>
              </w:rPr>
              <w:fldChar w:fldCharType="separate"/>
            </w:r>
            <w:r>
              <w:rPr>
                <w:rFonts w:hint="default"/>
              </w:rPr>
              <w:t>36</w:t>
            </w:r>
            <w:r>
              <w:rPr>
                <w:rFonts w:hint="default"/>
              </w:rPr>
              <w:fldChar w:fldCharType="end"/>
            </w:r>
            <w:r>
              <w:rPr>
                <w:rFonts w:hint="eastAsia"/>
                <w:lang w:val="en-US" w:eastAsia="zh-CN"/>
              </w:rPr>
              <w:t xml:space="preserve"> 停止线</w:t>
            </w:r>
          </w:p>
        </w:tc>
      </w:tr>
      <w:tr w14:paraId="12556E2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3" w:type="dxa"/>
          </w:tcPr>
          <w:p w14:paraId="4CE7C4B2">
            <w:pPr>
              <w:pStyle w:val="34"/>
              <w:bidi w:val="0"/>
              <w:rPr>
                <w:rFonts w:hint="eastAsia"/>
                <w:lang w:val="en-US" w:eastAsia="zh-CN"/>
              </w:rPr>
            </w:pPr>
            <w:r>
              <w:drawing>
                <wp:inline distT="0" distB="0" distL="114300" distR="114300">
                  <wp:extent cx="2215515" cy="2165350"/>
                  <wp:effectExtent l="25400" t="0" r="0" b="0"/>
                  <wp:docPr id="12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1"/>
                          <pic:cNvPicPr>
                            <a:picLocks noChangeAspect="1"/>
                          </pic:cNvPicPr>
                        </pic:nvPicPr>
                        <pic:blipFill>
                          <a:blip r:embed="rId105"/>
                          <a:srcRect t="4240"/>
                          <a:stretch>
                            <a:fillRect/>
                          </a:stretch>
                        </pic:blipFill>
                        <pic:spPr>
                          <a:xfrm rot="5400000">
                            <a:off x="0" y="0"/>
                            <a:ext cx="2215515" cy="2165350"/>
                          </a:xfrm>
                          <a:prstGeom prst="rect">
                            <a:avLst/>
                          </a:prstGeom>
                          <a:noFill/>
                          <a:ln>
                            <a:noFill/>
                          </a:ln>
                        </pic:spPr>
                      </pic:pic>
                    </a:graphicData>
                  </a:graphic>
                </wp:inline>
              </w:drawing>
            </w:r>
          </w:p>
        </w:tc>
        <w:tc>
          <w:tcPr>
            <w:tcW w:w="4644" w:type="dxa"/>
          </w:tcPr>
          <w:p w14:paraId="39AF2F54">
            <w:pPr>
              <w:pStyle w:val="34"/>
              <w:bidi w:val="0"/>
              <w:rPr>
                <w:rFonts w:hint="eastAsia"/>
                <w:lang w:val="en-US" w:eastAsia="zh-CN"/>
              </w:rPr>
            </w:pPr>
            <w:r>
              <w:drawing>
                <wp:inline distT="0" distB="0" distL="114300" distR="114300">
                  <wp:extent cx="2232660" cy="2008505"/>
                  <wp:effectExtent l="0" t="0" r="1270" b="5715"/>
                  <wp:docPr id="12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0"/>
                          <pic:cNvPicPr>
                            <a:picLocks noChangeAspect="1"/>
                          </pic:cNvPicPr>
                        </pic:nvPicPr>
                        <pic:blipFill>
                          <a:blip r:embed="rId106"/>
                          <a:stretch>
                            <a:fillRect/>
                          </a:stretch>
                        </pic:blipFill>
                        <pic:spPr>
                          <a:xfrm rot="5400000">
                            <a:off x="0" y="0"/>
                            <a:ext cx="2232660" cy="2008505"/>
                          </a:xfrm>
                          <a:prstGeom prst="rect">
                            <a:avLst/>
                          </a:prstGeom>
                          <a:noFill/>
                          <a:ln>
                            <a:noFill/>
                          </a:ln>
                        </pic:spPr>
                      </pic:pic>
                    </a:graphicData>
                  </a:graphic>
                </wp:inline>
              </w:drawing>
            </w:r>
          </w:p>
        </w:tc>
      </w:tr>
      <w:tr w14:paraId="4DD6EBA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3" w:type="dxa"/>
          </w:tcPr>
          <w:p w14:paraId="65B78D97">
            <w:pPr>
              <w:pStyle w:val="34"/>
              <w:bidi w:val="0"/>
              <w:rPr>
                <w:rFonts w:hint="default"/>
                <w:lang w:val="en-US" w:eastAsia="zh-CN"/>
              </w:rPr>
            </w:pPr>
            <w:r>
              <w:t>图</w:t>
            </w:r>
            <w:r>
              <w:rPr>
                <w:rFonts w:hint="default"/>
              </w:rPr>
              <w:fldChar w:fldCharType="begin"/>
            </w:r>
            <w:r>
              <w:rPr>
                <w:rFonts w:hint="default"/>
              </w:rPr>
              <w:instrText xml:space="preserve"> STYLEREF 1 \s </w:instrText>
            </w:r>
            <w:r>
              <w:rPr>
                <w:rFonts w:hint="default"/>
              </w:rPr>
              <w:fldChar w:fldCharType="separate"/>
            </w:r>
            <w:r>
              <w:rPr>
                <w:rFonts w:hint="default"/>
              </w:rPr>
              <w:t>5</w:t>
            </w:r>
            <w:r>
              <w:rPr>
                <w:rFonts w:hint="default"/>
              </w:rPr>
              <w:fldChar w:fldCharType="end"/>
            </w:r>
            <w:r>
              <w:rPr>
                <w:rFonts w:hint="eastAsia"/>
              </w:rPr>
              <w:t>-</w:t>
            </w:r>
            <w:r>
              <w:rPr>
                <w:rFonts w:hint="default"/>
              </w:rPr>
              <w:fldChar w:fldCharType="begin"/>
            </w:r>
            <w:r>
              <w:rPr>
                <w:rFonts w:hint="default"/>
              </w:rPr>
              <w:instrText xml:space="preserve"> SEQ 图 \* ARABIC \s 1 </w:instrText>
            </w:r>
            <w:r>
              <w:rPr>
                <w:rFonts w:hint="default"/>
              </w:rPr>
              <w:fldChar w:fldCharType="separate"/>
            </w:r>
            <w:r>
              <w:rPr>
                <w:rFonts w:hint="default"/>
              </w:rPr>
              <w:t>37</w:t>
            </w:r>
            <w:r>
              <w:rPr>
                <w:rFonts w:hint="default"/>
              </w:rPr>
              <w:fldChar w:fldCharType="end"/>
            </w:r>
            <w:r>
              <w:rPr>
                <w:rFonts w:hint="eastAsia"/>
                <w:lang w:val="en-US" w:eastAsia="zh-CN"/>
              </w:rPr>
              <w:t xml:space="preserve"> 停车让行线</w:t>
            </w:r>
          </w:p>
        </w:tc>
        <w:tc>
          <w:tcPr>
            <w:tcW w:w="4644" w:type="dxa"/>
          </w:tcPr>
          <w:p w14:paraId="56331B9E">
            <w:pPr>
              <w:pStyle w:val="34"/>
              <w:bidi w:val="0"/>
              <w:rPr>
                <w:rFonts w:hint="eastAsia"/>
                <w:lang w:val="en-US" w:eastAsia="zh-CN"/>
              </w:rPr>
            </w:pPr>
            <w:r>
              <w:t>图</w:t>
            </w:r>
            <w:r>
              <w:rPr>
                <w:rFonts w:hint="default"/>
              </w:rPr>
              <w:fldChar w:fldCharType="begin"/>
            </w:r>
            <w:r>
              <w:rPr>
                <w:rFonts w:hint="default"/>
              </w:rPr>
              <w:instrText xml:space="preserve"> STYLEREF 1 \s </w:instrText>
            </w:r>
            <w:r>
              <w:rPr>
                <w:rFonts w:hint="default"/>
              </w:rPr>
              <w:fldChar w:fldCharType="separate"/>
            </w:r>
            <w:r>
              <w:rPr>
                <w:rFonts w:hint="default"/>
              </w:rPr>
              <w:t>5</w:t>
            </w:r>
            <w:r>
              <w:rPr>
                <w:rFonts w:hint="default"/>
              </w:rPr>
              <w:fldChar w:fldCharType="end"/>
            </w:r>
            <w:r>
              <w:rPr>
                <w:rFonts w:hint="eastAsia"/>
              </w:rPr>
              <w:t>-</w:t>
            </w:r>
            <w:r>
              <w:rPr>
                <w:rFonts w:hint="default"/>
              </w:rPr>
              <w:fldChar w:fldCharType="begin"/>
            </w:r>
            <w:r>
              <w:rPr>
                <w:rFonts w:hint="default"/>
              </w:rPr>
              <w:instrText xml:space="preserve"> SEQ 图 \* ARABIC \s 1 </w:instrText>
            </w:r>
            <w:r>
              <w:rPr>
                <w:rFonts w:hint="default"/>
              </w:rPr>
              <w:fldChar w:fldCharType="separate"/>
            </w:r>
            <w:r>
              <w:rPr>
                <w:rFonts w:hint="default"/>
              </w:rPr>
              <w:t>38</w:t>
            </w:r>
            <w:r>
              <w:rPr>
                <w:rFonts w:hint="default"/>
              </w:rPr>
              <w:fldChar w:fldCharType="end"/>
            </w:r>
            <w:r>
              <w:rPr>
                <w:rFonts w:hint="eastAsia"/>
                <w:lang w:val="en-US" w:eastAsia="zh-CN"/>
              </w:rPr>
              <w:t xml:space="preserve"> 减速让行线</w:t>
            </w:r>
          </w:p>
        </w:tc>
      </w:tr>
    </w:tbl>
    <w:p w14:paraId="02D59586">
      <w:pPr>
        <w:numPr>
          <w:ilvl w:val="0"/>
          <w:numId w:val="35"/>
        </w:numPr>
        <w:tabs>
          <w:tab w:val="left" w:pos="851"/>
        </w:tabs>
        <w:spacing w:line="360" w:lineRule="auto"/>
        <w:ind w:left="0" w:firstLine="482" w:firstLineChars="200"/>
        <w:rPr>
          <w:rFonts w:hint="eastAsia" w:ascii="Times New Roman" w:hAnsi="Times New Roman" w:eastAsiaTheme="minorEastAsia"/>
          <w:b/>
          <w:sz w:val="24"/>
          <w:szCs w:val="24"/>
          <w:lang w:val="en-US" w:eastAsia="zh-CN"/>
        </w:rPr>
      </w:pPr>
      <w:r>
        <w:rPr>
          <w:rFonts w:hint="eastAsia" w:ascii="Times New Roman" w:hAnsi="Times New Roman" w:eastAsiaTheme="minorEastAsia"/>
          <w:b/>
          <w:sz w:val="24"/>
          <w:szCs w:val="24"/>
          <w:lang w:val="en-US" w:eastAsia="zh-CN"/>
        </w:rPr>
        <w:t>其他标线</w:t>
      </w:r>
    </w:p>
    <w:p w14:paraId="6656276F">
      <w:pPr>
        <w:pStyle w:val="34"/>
        <w:bidi w:val="0"/>
        <w:rPr>
          <w:rFonts w:hint="eastAsia"/>
          <w:lang w:val="en-US" w:eastAsia="zh-CN"/>
        </w:rPr>
      </w:pPr>
      <w:r>
        <w:rPr>
          <w:rFonts w:hint="eastAsia"/>
          <w:lang w:val="en-US" w:eastAsia="zh-CN"/>
        </w:rPr>
        <w:t>包括非机动车禁驶区标线、导流线、中心圈、网状线、专用车道线和禁止掉头标记。</w:t>
      </w:r>
    </w:p>
    <w:tbl>
      <w:tblPr>
        <w:tblStyle w:val="2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643"/>
        <w:gridCol w:w="4644"/>
      </w:tblGrid>
      <w:tr w14:paraId="6B9E24E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3" w:type="dxa"/>
          </w:tcPr>
          <w:p w14:paraId="467977C7">
            <w:pPr>
              <w:pStyle w:val="34"/>
              <w:bidi w:val="0"/>
              <w:rPr>
                <w:rFonts w:hint="eastAsia"/>
                <w:lang w:val="en-US" w:eastAsia="zh-CN"/>
              </w:rPr>
            </w:pPr>
            <w:r>
              <w:drawing>
                <wp:inline distT="0" distB="0" distL="114300" distR="114300">
                  <wp:extent cx="2262505" cy="1884045"/>
                  <wp:effectExtent l="0" t="0" r="0" b="0"/>
                  <wp:docPr id="12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2"/>
                          <pic:cNvPicPr>
                            <a:picLocks noChangeAspect="1"/>
                          </pic:cNvPicPr>
                        </pic:nvPicPr>
                        <pic:blipFill>
                          <a:blip r:embed="rId107"/>
                          <a:srcRect t="20262" b="7828"/>
                          <a:stretch>
                            <a:fillRect/>
                          </a:stretch>
                        </pic:blipFill>
                        <pic:spPr>
                          <a:xfrm>
                            <a:off x="0" y="0"/>
                            <a:ext cx="2262505" cy="1884045"/>
                          </a:xfrm>
                          <a:prstGeom prst="rect">
                            <a:avLst/>
                          </a:prstGeom>
                          <a:noFill/>
                          <a:ln>
                            <a:noFill/>
                          </a:ln>
                        </pic:spPr>
                      </pic:pic>
                    </a:graphicData>
                  </a:graphic>
                </wp:inline>
              </w:drawing>
            </w:r>
          </w:p>
        </w:tc>
        <w:tc>
          <w:tcPr>
            <w:tcW w:w="4644" w:type="dxa"/>
          </w:tcPr>
          <w:p w14:paraId="507DF37C">
            <w:pPr>
              <w:pStyle w:val="34"/>
              <w:bidi w:val="0"/>
              <w:rPr>
                <w:rFonts w:hint="eastAsia"/>
                <w:lang w:val="en-US" w:eastAsia="zh-CN"/>
              </w:rPr>
            </w:pPr>
            <w:r>
              <w:drawing>
                <wp:inline distT="0" distB="0" distL="114300" distR="114300">
                  <wp:extent cx="2443480" cy="1871980"/>
                  <wp:effectExtent l="0" t="0" r="0" b="0"/>
                  <wp:docPr id="12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3"/>
                          <pic:cNvPicPr>
                            <a:picLocks noChangeAspect="1"/>
                          </pic:cNvPicPr>
                        </pic:nvPicPr>
                        <pic:blipFill>
                          <a:blip r:embed="rId108"/>
                          <a:srcRect r="13040"/>
                          <a:stretch>
                            <a:fillRect/>
                          </a:stretch>
                        </pic:blipFill>
                        <pic:spPr>
                          <a:xfrm>
                            <a:off x="0" y="0"/>
                            <a:ext cx="2443480" cy="1871980"/>
                          </a:xfrm>
                          <a:prstGeom prst="rect">
                            <a:avLst/>
                          </a:prstGeom>
                          <a:noFill/>
                          <a:ln>
                            <a:noFill/>
                          </a:ln>
                        </pic:spPr>
                      </pic:pic>
                    </a:graphicData>
                  </a:graphic>
                </wp:inline>
              </w:drawing>
            </w:r>
          </w:p>
        </w:tc>
      </w:tr>
      <w:tr w14:paraId="4C84922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3" w:type="dxa"/>
          </w:tcPr>
          <w:p w14:paraId="28A059CB">
            <w:pPr>
              <w:pStyle w:val="34"/>
              <w:bidi w:val="0"/>
              <w:rPr>
                <w:rFonts w:hint="eastAsia"/>
                <w:lang w:val="en-US" w:eastAsia="zh-CN"/>
              </w:rPr>
            </w:pPr>
            <w:r>
              <w:t>图</w:t>
            </w:r>
            <w:r>
              <w:rPr>
                <w:rFonts w:hint="default"/>
              </w:rPr>
              <w:fldChar w:fldCharType="begin"/>
            </w:r>
            <w:r>
              <w:rPr>
                <w:rFonts w:hint="default"/>
              </w:rPr>
              <w:instrText xml:space="preserve"> STYLEREF 1 \s </w:instrText>
            </w:r>
            <w:r>
              <w:rPr>
                <w:rFonts w:hint="default"/>
              </w:rPr>
              <w:fldChar w:fldCharType="separate"/>
            </w:r>
            <w:r>
              <w:rPr>
                <w:rFonts w:hint="default"/>
              </w:rPr>
              <w:t>5</w:t>
            </w:r>
            <w:r>
              <w:rPr>
                <w:rFonts w:hint="default"/>
              </w:rPr>
              <w:fldChar w:fldCharType="end"/>
            </w:r>
            <w:r>
              <w:rPr>
                <w:rFonts w:hint="eastAsia"/>
              </w:rPr>
              <w:t>-</w:t>
            </w:r>
            <w:r>
              <w:rPr>
                <w:rFonts w:hint="default"/>
              </w:rPr>
              <w:fldChar w:fldCharType="begin"/>
            </w:r>
            <w:r>
              <w:rPr>
                <w:rFonts w:hint="default"/>
              </w:rPr>
              <w:instrText xml:space="preserve"> SEQ 图 \* ARABIC \s 1 </w:instrText>
            </w:r>
            <w:r>
              <w:rPr>
                <w:rFonts w:hint="default"/>
              </w:rPr>
              <w:fldChar w:fldCharType="separate"/>
            </w:r>
            <w:r>
              <w:rPr>
                <w:rFonts w:hint="default"/>
              </w:rPr>
              <w:t>39</w:t>
            </w:r>
            <w:r>
              <w:rPr>
                <w:rFonts w:hint="default"/>
              </w:rPr>
              <w:fldChar w:fldCharType="end"/>
            </w:r>
            <w:r>
              <w:rPr>
                <w:rFonts w:hint="eastAsia"/>
                <w:lang w:val="en-US" w:eastAsia="zh-CN"/>
              </w:rPr>
              <w:t xml:space="preserve"> 机动车禁驶区标线</w:t>
            </w:r>
          </w:p>
        </w:tc>
        <w:tc>
          <w:tcPr>
            <w:tcW w:w="4644" w:type="dxa"/>
          </w:tcPr>
          <w:p w14:paraId="35DCF985">
            <w:pPr>
              <w:pStyle w:val="34"/>
              <w:bidi w:val="0"/>
              <w:rPr>
                <w:rFonts w:hint="eastAsia"/>
                <w:lang w:val="en-US" w:eastAsia="zh-CN"/>
              </w:rPr>
            </w:pPr>
            <w:r>
              <w:t>图</w:t>
            </w:r>
            <w:r>
              <w:rPr>
                <w:rFonts w:hint="default"/>
              </w:rPr>
              <w:fldChar w:fldCharType="begin"/>
            </w:r>
            <w:r>
              <w:rPr>
                <w:rFonts w:hint="default"/>
              </w:rPr>
              <w:instrText xml:space="preserve"> STYLEREF 1 \s </w:instrText>
            </w:r>
            <w:r>
              <w:rPr>
                <w:rFonts w:hint="default"/>
              </w:rPr>
              <w:fldChar w:fldCharType="separate"/>
            </w:r>
            <w:r>
              <w:rPr>
                <w:rFonts w:hint="default"/>
              </w:rPr>
              <w:t>5</w:t>
            </w:r>
            <w:r>
              <w:rPr>
                <w:rFonts w:hint="default"/>
              </w:rPr>
              <w:fldChar w:fldCharType="end"/>
            </w:r>
            <w:r>
              <w:rPr>
                <w:rFonts w:hint="eastAsia"/>
              </w:rPr>
              <w:t>-</w:t>
            </w:r>
            <w:r>
              <w:rPr>
                <w:rFonts w:hint="default"/>
              </w:rPr>
              <w:fldChar w:fldCharType="begin"/>
            </w:r>
            <w:r>
              <w:rPr>
                <w:rFonts w:hint="default"/>
              </w:rPr>
              <w:instrText xml:space="preserve"> SEQ 图 \* ARABIC \s 1 </w:instrText>
            </w:r>
            <w:r>
              <w:rPr>
                <w:rFonts w:hint="default"/>
              </w:rPr>
              <w:fldChar w:fldCharType="separate"/>
            </w:r>
            <w:r>
              <w:rPr>
                <w:rFonts w:hint="default"/>
              </w:rPr>
              <w:t>40</w:t>
            </w:r>
            <w:r>
              <w:rPr>
                <w:rFonts w:hint="default"/>
              </w:rPr>
              <w:fldChar w:fldCharType="end"/>
            </w:r>
            <w:r>
              <w:rPr>
                <w:rFonts w:hint="eastAsia"/>
                <w:lang w:val="en-US" w:eastAsia="zh-CN"/>
              </w:rPr>
              <w:t xml:space="preserve"> 导流线</w:t>
            </w:r>
          </w:p>
        </w:tc>
      </w:tr>
      <w:tr w14:paraId="137DA34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3" w:type="dxa"/>
          </w:tcPr>
          <w:p w14:paraId="64578593">
            <w:pPr>
              <w:pStyle w:val="34"/>
              <w:bidi w:val="0"/>
              <w:rPr>
                <w:rFonts w:hint="eastAsia"/>
                <w:lang w:val="en-US" w:eastAsia="zh-CN"/>
              </w:rPr>
            </w:pPr>
            <w:r>
              <w:drawing>
                <wp:inline distT="0" distB="0" distL="114300" distR="114300">
                  <wp:extent cx="2026920" cy="1811655"/>
                  <wp:effectExtent l="0" t="0" r="1905" b="7620"/>
                  <wp:docPr id="12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4"/>
                          <pic:cNvPicPr>
                            <a:picLocks noChangeAspect="1"/>
                          </pic:cNvPicPr>
                        </pic:nvPicPr>
                        <pic:blipFill>
                          <a:blip r:embed="rId109"/>
                          <a:srcRect l="10533" t="1723" r="7637" b="12506"/>
                          <a:stretch>
                            <a:fillRect/>
                          </a:stretch>
                        </pic:blipFill>
                        <pic:spPr>
                          <a:xfrm>
                            <a:off x="0" y="0"/>
                            <a:ext cx="2026920" cy="1811655"/>
                          </a:xfrm>
                          <a:prstGeom prst="rect">
                            <a:avLst/>
                          </a:prstGeom>
                          <a:noFill/>
                          <a:ln>
                            <a:noFill/>
                          </a:ln>
                        </pic:spPr>
                      </pic:pic>
                    </a:graphicData>
                  </a:graphic>
                </wp:inline>
              </w:drawing>
            </w:r>
          </w:p>
        </w:tc>
        <w:tc>
          <w:tcPr>
            <w:tcW w:w="4644" w:type="dxa"/>
          </w:tcPr>
          <w:p w14:paraId="65B14906">
            <w:pPr>
              <w:pStyle w:val="34"/>
              <w:bidi w:val="0"/>
              <w:rPr>
                <w:rFonts w:hint="eastAsia"/>
                <w:lang w:val="en-US" w:eastAsia="zh-CN"/>
              </w:rPr>
            </w:pPr>
            <w:r>
              <w:drawing>
                <wp:inline distT="0" distB="0" distL="114300" distR="114300">
                  <wp:extent cx="1812290" cy="1800225"/>
                  <wp:effectExtent l="0" t="0" r="6985" b="0"/>
                  <wp:docPr id="12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5"/>
                          <pic:cNvPicPr>
                            <a:picLocks noChangeAspect="1"/>
                          </pic:cNvPicPr>
                        </pic:nvPicPr>
                        <pic:blipFill>
                          <a:blip r:embed="rId110"/>
                          <a:stretch>
                            <a:fillRect/>
                          </a:stretch>
                        </pic:blipFill>
                        <pic:spPr>
                          <a:xfrm>
                            <a:off x="0" y="0"/>
                            <a:ext cx="1812290" cy="1800225"/>
                          </a:xfrm>
                          <a:prstGeom prst="rect">
                            <a:avLst/>
                          </a:prstGeom>
                          <a:noFill/>
                          <a:ln>
                            <a:noFill/>
                          </a:ln>
                        </pic:spPr>
                      </pic:pic>
                    </a:graphicData>
                  </a:graphic>
                </wp:inline>
              </w:drawing>
            </w:r>
          </w:p>
        </w:tc>
      </w:tr>
      <w:tr w14:paraId="671A37A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3" w:type="dxa"/>
          </w:tcPr>
          <w:p w14:paraId="35381318">
            <w:pPr>
              <w:pStyle w:val="34"/>
              <w:bidi w:val="0"/>
              <w:rPr>
                <w:rFonts w:hint="eastAsia"/>
                <w:lang w:val="en-US" w:eastAsia="zh-CN"/>
              </w:rPr>
            </w:pPr>
            <w:r>
              <w:t>图</w:t>
            </w:r>
            <w:r>
              <w:rPr>
                <w:rFonts w:hint="default"/>
              </w:rPr>
              <w:fldChar w:fldCharType="begin"/>
            </w:r>
            <w:r>
              <w:rPr>
                <w:rFonts w:hint="default"/>
              </w:rPr>
              <w:instrText xml:space="preserve"> STYLEREF 1 \s </w:instrText>
            </w:r>
            <w:r>
              <w:rPr>
                <w:rFonts w:hint="default"/>
              </w:rPr>
              <w:fldChar w:fldCharType="separate"/>
            </w:r>
            <w:r>
              <w:rPr>
                <w:rFonts w:hint="default"/>
              </w:rPr>
              <w:t>5</w:t>
            </w:r>
            <w:r>
              <w:rPr>
                <w:rFonts w:hint="default"/>
              </w:rPr>
              <w:fldChar w:fldCharType="end"/>
            </w:r>
            <w:r>
              <w:rPr>
                <w:rFonts w:hint="eastAsia"/>
              </w:rPr>
              <w:t>-</w:t>
            </w:r>
            <w:r>
              <w:rPr>
                <w:rFonts w:hint="default"/>
              </w:rPr>
              <w:fldChar w:fldCharType="begin"/>
            </w:r>
            <w:r>
              <w:rPr>
                <w:rFonts w:hint="default"/>
              </w:rPr>
              <w:instrText xml:space="preserve"> SEQ 图 \* ARABIC \s 1 </w:instrText>
            </w:r>
            <w:r>
              <w:rPr>
                <w:rFonts w:hint="default"/>
              </w:rPr>
              <w:fldChar w:fldCharType="separate"/>
            </w:r>
            <w:r>
              <w:rPr>
                <w:rFonts w:hint="default"/>
              </w:rPr>
              <w:t>41</w:t>
            </w:r>
            <w:r>
              <w:rPr>
                <w:rFonts w:hint="default"/>
              </w:rPr>
              <w:fldChar w:fldCharType="end"/>
            </w:r>
            <w:r>
              <w:rPr>
                <w:rFonts w:hint="eastAsia"/>
                <w:lang w:val="en-US" w:eastAsia="zh-CN"/>
              </w:rPr>
              <w:t xml:space="preserve"> 圆形中心圈</w:t>
            </w:r>
          </w:p>
        </w:tc>
        <w:tc>
          <w:tcPr>
            <w:tcW w:w="4644" w:type="dxa"/>
          </w:tcPr>
          <w:p w14:paraId="4427A9B2">
            <w:pPr>
              <w:pStyle w:val="34"/>
              <w:bidi w:val="0"/>
              <w:rPr>
                <w:rFonts w:hint="eastAsia"/>
                <w:lang w:val="en-US" w:eastAsia="zh-CN"/>
              </w:rPr>
            </w:pPr>
            <w:r>
              <w:t>图</w:t>
            </w:r>
            <w:r>
              <w:rPr>
                <w:rFonts w:hint="default"/>
              </w:rPr>
              <w:fldChar w:fldCharType="begin"/>
            </w:r>
            <w:r>
              <w:rPr>
                <w:rFonts w:hint="default"/>
              </w:rPr>
              <w:instrText xml:space="preserve"> STYLEREF 1 \s </w:instrText>
            </w:r>
            <w:r>
              <w:rPr>
                <w:rFonts w:hint="default"/>
              </w:rPr>
              <w:fldChar w:fldCharType="separate"/>
            </w:r>
            <w:r>
              <w:rPr>
                <w:rFonts w:hint="default"/>
              </w:rPr>
              <w:t>5</w:t>
            </w:r>
            <w:r>
              <w:rPr>
                <w:rFonts w:hint="default"/>
              </w:rPr>
              <w:fldChar w:fldCharType="end"/>
            </w:r>
            <w:r>
              <w:rPr>
                <w:rFonts w:hint="eastAsia"/>
              </w:rPr>
              <w:t>-</w:t>
            </w:r>
            <w:r>
              <w:rPr>
                <w:rFonts w:hint="default"/>
              </w:rPr>
              <w:fldChar w:fldCharType="begin"/>
            </w:r>
            <w:r>
              <w:rPr>
                <w:rFonts w:hint="default"/>
              </w:rPr>
              <w:instrText xml:space="preserve"> SEQ 图 \* ARABIC \s 1 </w:instrText>
            </w:r>
            <w:r>
              <w:rPr>
                <w:rFonts w:hint="default"/>
              </w:rPr>
              <w:fldChar w:fldCharType="separate"/>
            </w:r>
            <w:r>
              <w:rPr>
                <w:rFonts w:hint="default"/>
              </w:rPr>
              <w:t>42</w:t>
            </w:r>
            <w:r>
              <w:rPr>
                <w:rFonts w:hint="default"/>
              </w:rPr>
              <w:fldChar w:fldCharType="end"/>
            </w:r>
            <w:r>
              <w:rPr>
                <w:rFonts w:hint="eastAsia"/>
                <w:lang w:val="en-US" w:eastAsia="zh-CN"/>
              </w:rPr>
              <w:t xml:space="preserve"> 菱形中心圈</w:t>
            </w:r>
          </w:p>
        </w:tc>
      </w:tr>
      <w:tr w14:paraId="2EB6162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3" w:type="dxa"/>
          </w:tcPr>
          <w:p w14:paraId="43993CA2">
            <w:pPr>
              <w:pStyle w:val="34"/>
              <w:bidi w:val="0"/>
              <w:rPr>
                <w:rFonts w:hint="eastAsia"/>
                <w:lang w:val="en-US" w:eastAsia="zh-CN"/>
              </w:rPr>
            </w:pPr>
            <w:r>
              <w:drawing>
                <wp:inline distT="0" distB="0" distL="114300" distR="114300">
                  <wp:extent cx="1764665" cy="1800225"/>
                  <wp:effectExtent l="0" t="0" r="6985" b="0"/>
                  <wp:docPr id="12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6"/>
                          <pic:cNvPicPr>
                            <a:picLocks noChangeAspect="1"/>
                          </pic:cNvPicPr>
                        </pic:nvPicPr>
                        <pic:blipFill>
                          <a:blip r:embed="rId111"/>
                          <a:stretch>
                            <a:fillRect/>
                          </a:stretch>
                        </pic:blipFill>
                        <pic:spPr>
                          <a:xfrm>
                            <a:off x="0" y="0"/>
                            <a:ext cx="1764665" cy="1800225"/>
                          </a:xfrm>
                          <a:prstGeom prst="rect">
                            <a:avLst/>
                          </a:prstGeom>
                          <a:noFill/>
                          <a:ln>
                            <a:noFill/>
                          </a:ln>
                        </pic:spPr>
                      </pic:pic>
                    </a:graphicData>
                  </a:graphic>
                </wp:inline>
              </w:drawing>
            </w:r>
          </w:p>
        </w:tc>
        <w:tc>
          <w:tcPr>
            <w:tcW w:w="4644" w:type="dxa"/>
          </w:tcPr>
          <w:p w14:paraId="6F03498A">
            <w:pPr>
              <w:pStyle w:val="34"/>
              <w:bidi w:val="0"/>
              <w:rPr>
                <w:rFonts w:hint="eastAsia"/>
                <w:lang w:val="en-US" w:eastAsia="zh-CN"/>
              </w:rPr>
            </w:pPr>
            <w:r>
              <w:drawing>
                <wp:inline distT="0" distB="0" distL="114300" distR="114300">
                  <wp:extent cx="1800225" cy="2028190"/>
                  <wp:effectExtent l="0" t="0" r="635" b="0"/>
                  <wp:docPr id="12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7"/>
                          <pic:cNvPicPr>
                            <a:picLocks noChangeAspect="1"/>
                          </pic:cNvPicPr>
                        </pic:nvPicPr>
                        <pic:blipFill>
                          <a:blip r:embed="rId112"/>
                          <a:stretch>
                            <a:fillRect/>
                          </a:stretch>
                        </pic:blipFill>
                        <pic:spPr>
                          <a:xfrm rot="5400000">
                            <a:off x="0" y="0"/>
                            <a:ext cx="1800225" cy="2028190"/>
                          </a:xfrm>
                          <a:prstGeom prst="rect">
                            <a:avLst/>
                          </a:prstGeom>
                          <a:noFill/>
                          <a:ln>
                            <a:noFill/>
                          </a:ln>
                        </pic:spPr>
                      </pic:pic>
                    </a:graphicData>
                  </a:graphic>
                </wp:inline>
              </w:drawing>
            </w:r>
          </w:p>
        </w:tc>
      </w:tr>
      <w:tr w14:paraId="202EED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3" w:type="dxa"/>
          </w:tcPr>
          <w:p w14:paraId="7C90C8CB">
            <w:pPr>
              <w:pStyle w:val="34"/>
              <w:bidi w:val="0"/>
            </w:pPr>
            <w:r>
              <w:t>图</w:t>
            </w:r>
            <w:r>
              <w:rPr>
                <w:rFonts w:hint="default"/>
              </w:rPr>
              <w:fldChar w:fldCharType="begin"/>
            </w:r>
            <w:r>
              <w:rPr>
                <w:rFonts w:hint="default"/>
              </w:rPr>
              <w:instrText xml:space="preserve"> STYLEREF 1 \s </w:instrText>
            </w:r>
            <w:r>
              <w:rPr>
                <w:rFonts w:hint="default"/>
              </w:rPr>
              <w:fldChar w:fldCharType="separate"/>
            </w:r>
            <w:r>
              <w:rPr>
                <w:rFonts w:hint="default"/>
              </w:rPr>
              <w:t>5</w:t>
            </w:r>
            <w:r>
              <w:rPr>
                <w:rFonts w:hint="default"/>
              </w:rPr>
              <w:fldChar w:fldCharType="end"/>
            </w:r>
            <w:r>
              <w:rPr>
                <w:rFonts w:hint="eastAsia"/>
              </w:rPr>
              <w:t>-</w:t>
            </w:r>
            <w:r>
              <w:rPr>
                <w:rFonts w:hint="default"/>
              </w:rPr>
              <w:fldChar w:fldCharType="begin"/>
            </w:r>
            <w:r>
              <w:rPr>
                <w:rFonts w:hint="default"/>
              </w:rPr>
              <w:instrText xml:space="preserve"> SEQ 图 \* ARABIC \s 1 </w:instrText>
            </w:r>
            <w:r>
              <w:rPr>
                <w:rFonts w:hint="default"/>
              </w:rPr>
              <w:fldChar w:fldCharType="separate"/>
            </w:r>
            <w:r>
              <w:rPr>
                <w:rFonts w:hint="default"/>
              </w:rPr>
              <w:t>43</w:t>
            </w:r>
            <w:r>
              <w:rPr>
                <w:rFonts w:hint="default"/>
              </w:rPr>
              <w:fldChar w:fldCharType="end"/>
            </w:r>
            <w:r>
              <w:rPr>
                <w:rFonts w:hint="eastAsia"/>
                <w:lang w:val="en-US" w:eastAsia="zh-CN"/>
              </w:rPr>
              <w:t xml:space="preserve"> 网状线</w:t>
            </w:r>
          </w:p>
        </w:tc>
        <w:tc>
          <w:tcPr>
            <w:tcW w:w="4644" w:type="dxa"/>
          </w:tcPr>
          <w:p w14:paraId="72F6981A">
            <w:pPr>
              <w:pStyle w:val="34"/>
              <w:bidi w:val="0"/>
            </w:pPr>
            <w:r>
              <w:t>图</w:t>
            </w:r>
            <w:r>
              <w:rPr>
                <w:rFonts w:hint="default"/>
              </w:rPr>
              <w:fldChar w:fldCharType="begin"/>
            </w:r>
            <w:r>
              <w:rPr>
                <w:rFonts w:hint="default"/>
              </w:rPr>
              <w:instrText xml:space="preserve"> STYLEREF 1 \s </w:instrText>
            </w:r>
            <w:r>
              <w:rPr>
                <w:rFonts w:hint="default"/>
              </w:rPr>
              <w:fldChar w:fldCharType="separate"/>
            </w:r>
            <w:r>
              <w:rPr>
                <w:rFonts w:hint="default"/>
              </w:rPr>
              <w:t>5</w:t>
            </w:r>
            <w:r>
              <w:rPr>
                <w:rFonts w:hint="default"/>
              </w:rPr>
              <w:fldChar w:fldCharType="end"/>
            </w:r>
            <w:r>
              <w:rPr>
                <w:rFonts w:hint="eastAsia"/>
              </w:rPr>
              <w:t>-</w:t>
            </w:r>
            <w:r>
              <w:rPr>
                <w:rFonts w:hint="default"/>
              </w:rPr>
              <w:fldChar w:fldCharType="begin"/>
            </w:r>
            <w:r>
              <w:rPr>
                <w:rFonts w:hint="default"/>
              </w:rPr>
              <w:instrText xml:space="preserve"> SEQ 图 \* ARABIC \s 1 </w:instrText>
            </w:r>
            <w:r>
              <w:rPr>
                <w:rFonts w:hint="default"/>
              </w:rPr>
              <w:fldChar w:fldCharType="separate"/>
            </w:r>
            <w:r>
              <w:rPr>
                <w:rFonts w:hint="default"/>
              </w:rPr>
              <w:t>44</w:t>
            </w:r>
            <w:r>
              <w:rPr>
                <w:rFonts w:hint="default"/>
              </w:rPr>
              <w:fldChar w:fldCharType="end"/>
            </w:r>
            <w:r>
              <w:rPr>
                <w:rFonts w:hint="eastAsia"/>
                <w:lang w:val="en-US" w:eastAsia="zh-CN"/>
              </w:rPr>
              <w:t xml:space="preserve"> 专用车道线</w:t>
            </w:r>
          </w:p>
        </w:tc>
      </w:tr>
      <w:tr w14:paraId="687569B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287" w:type="dxa"/>
            <w:gridSpan w:val="2"/>
          </w:tcPr>
          <w:p w14:paraId="7FA2CEEF">
            <w:pPr>
              <w:pStyle w:val="34"/>
              <w:bidi w:val="0"/>
              <w:rPr>
                <w:rFonts w:hint="eastAsia"/>
                <w:lang w:val="en-US" w:eastAsia="zh-CN"/>
              </w:rPr>
            </w:pPr>
            <w:r>
              <w:drawing>
                <wp:inline distT="0" distB="0" distL="114300" distR="114300">
                  <wp:extent cx="2275840" cy="2165985"/>
                  <wp:effectExtent l="0" t="0" r="5715" b="635"/>
                  <wp:docPr id="12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8"/>
                          <pic:cNvPicPr>
                            <a:picLocks noChangeAspect="1"/>
                          </pic:cNvPicPr>
                        </pic:nvPicPr>
                        <pic:blipFill>
                          <a:blip r:embed="rId113"/>
                          <a:stretch>
                            <a:fillRect/>
                          </a:stretch>
                        </pic:blipFill>
                        <pic:spPr>
                          <a:xfrm rot="5400000">
                            <a:off x="0" y="0"/>
                            <a:ext cx="2275840" cy="2165985"/>
                          </a:xfrm>
                          <a:prstGeom prst="rect">
                            <a:avLst/>
                          </a:prstGeom>
                          <a:noFill/>
                          <a:ln>
                            <a:noFill/>
                          </a:ln>
                        </pic:spPr>
                      </pic:pic>
                    </a:graphicData>
                  </a:graphic>
                </wp:inline>
              </w:drawing>
            </w:r>
          </w:p>
        </w:tc>
      </w:tr>
      <w:tr w14:paraId="72704AD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287" w:type="dxa"/>
            <w:gridSpan w:val="2"/>
          </w:tcPr>
          <w:p w14:paraId="7EBD9F4A">
            <w:pPr>
              <w:pStyle w:val="34"/>
              <w:bidi w:val="0"/>
              <w:rPr>
                <w:rFonts w:hint="eastAsia"/>
                <w:lang w:val="en-US" w:eastAsia="zh-CN"/>
              </w:rPr>
            </w:pPr>
            <w:r>
              <w:t>图</w:t>
            </w:r>
            <w:r>
              <w:rPr>
                <w:rFonts w:hint="default"/>
              </w:rPr>
              <w:fldChar w:fldCharType="begin"/>
            </w:r>
            <w:r>
              <w:rPr>
                <w:rFonts w:hint="default"/>
              </w:rPr>
              <w:instrText xml:space="preserve"> STYLEREF 1 \s </w:instrText>
            </w:r>
            <w:r>
              <w:rPr>
                <w:rFonts w:hint="default"/>
              </w:rPr>
              <w:fldChar w:fldCharType="separate"/>
            </w:r>
            <w:r>
              <w:rPr>
                <w:rFonts w:hint="default"/>
              </w:rPr>
              <w:t>5</w:t>
            </w:r>
            <w:r>
              <w:rPr>
                <w:rFonts w:hint="default"/>
              </w:rPr>
              <w:fldChar w:fldCharType="end"/>
            </w:r>
            <w:r>
              <w:rPr>
                <w:rFonts w:hint="eastAsia"/>
              </w:rPr>
              <w:t>-</w:t>
            </w:r>
            <w:r>
              <w:rPr>
                <w:rFonts w:hint="default"/>
              </w:rPr>
              <w:fldChar w:fldCharType="begin"/>
            </w:r>
            <w:r>
              <w:rPr>
                <w:rFonts w:hint="default"/>
              </w:rPr>
              <w:instrText xml:space="preserve"> SEQ 图 \* ARABIC \s 1 </w:instrText>
            </w:r>
            <w:r>
              <w:rPr>
                <w:rFonts w:hint="default"/>
              </w:rPr>
              <w:fldChar w:fldCharType="separate"/>
            </w:r>
            <w:r>
              <w:rPr>
                <w:rFonts w:hint="default"/>
              </w:rPr>
              <w:t>45</w:t>
            </w:r>
            <w:r>
              <w:rPr>
                <w:rFonts w:hint="default"/>
              </w:rPr>
              <w:fldChar w:fldCharType="end"/>
            </w:r>
            <w:r>
              <w:rPr>
                <w:rFonts w:hint="eastAsia"/>
                <w:lang w:val="en-US" w:eastAsia="zh-CN"/>
              </w:rPr>
              <w:t xml:space="preserve"> 禁止掉头标记</w:t>
            </w:r>
          </w:p>
        </w:tc>
      </w:tr>
    </w:tbl>
    <w:p w14:paraId="0A1AADD6">
      <w:pPr>
        <w:bidi w:val="0"/>
        <w:rPr>
          <w:ins w:id="22" w:author="liulimin" w:date="2025-02-18T10:15:27Z"/>
          <w:rFonts w:hint="default"/>
          <w:lang w:val="en-US" w:eastAsia="zh-CN"/>
        </w:rPr>
      </w:pPr>
      <w:ins w:id="23" w:author="liulimin" w:date="2025-02-18T10:15:35Z">
        <w:r>
          <w:rPr>
            <w:rFonts w:hint="eastAsia"/>
            <w:lang w:val="en-US" w:eastAsia="zh-CN"/>
          </w:rPr>
          <w:t>说明</w:t>
        </w:r>
      </w:ins>
      <w:ins w:id="24" w:author="liulimin" w:date="2025-02-18T10:15:36Z">
        <w:r>
          <w:rPr>
            <w:rFonts w:hint="eastAsia"/>
            <w:lang w:val="en-US" w:eastAsia="zh-CN"/>
          </w:rPr>
          <w:t>哪些</w:t>
        </w:r>
      </w:ins>
      <w:ins w:id="25" w:author="liulimin" w:date="2025-02-18T10:15:39Z">
        <w:r>
          <w:rPr>
            <w:rFonts w:hint="eastAsia"/>
            <w:lang w:val="en-US" w:eastAsia="zh-CN"/>
          </w:rPr>
          <w:t>不纳入</w:t>
        </w:r>
      </w:ins>
      <w:ins w:id="26" w:author="liulimin" w:date="2025-02-18T10:15:41Z">
        <w:r>
          <w:rPr>
            <w:rFonts w:hint="eastAsia"/>
            <w:lang w:val="en-US" w:eastAsia="zh-CN"/>
          </w:rPr>
          <w:t>本次</w:t>
        </w:r>
      </w:ins>
      <w:ins w:id="27" w:author="liulimin" w:date="2025-02-18T10:15:43Z">
        <w:r>
          <w:rPr>
            <w:rFonts w:hint="eastAsia"/>
            <w:lang w:val="en-US" w:eastAsia="zh-CN"/>
          </w:rPr>
          <w:t>平交</w:t>
        </w:r>
      </w:ins>
      <w:ins w:id="28" w:author="liulimin" w:date="2025-02-18T10:15:44Z">
        <w:r>
          <w:rPr>
            <w:rFonts w:hint="eastAsia"/>
            <w:lang w:val="en-US" w:eastAsia="zh-CN"/>
          </w:rPr>
          <w:t>设计</w:t>
        </w:r>
      </w:ins>
      <w:ins w:id="29" w:author="liulimin" w:date="2025-02-18T10:15:54Z">
        <w:r>
          <w:rPr>
            <w:rFonts w:hint="eastAsia"/>
            <w:lang w:val="en-US" w:eastAsia="zh-CN"/>
          </w:rPr>
          <w:t>研发</w:t>
        </w:r>
      </w:ins>
      <w:ins w:id="30" w:author="liulimin" w:date="2025-02-18T10:15:45Z">
        <w:r>
          <w:rPr>
            <w:rFonts w:hint="eastAsia"/>
            <w:lang w:val="en-US" w:eastAsia="zh-CN"/>
          </w:rPr>
          <w:t>范</w:t>
        </w:r>
      </w:ins>
      <w:ins w:id="31" w:author="liulimin" w:date="2025-02-18T10:15:49Z">
        <w:r>
          <w:rPr>
            <w:rFonts w:hint="eastAsia"/>
            <w:lang w:val="en-US" w:eastAsia="zh-CN"/>
          </w:rPr>
          <w:t>围</w:t>
        </w:r>
      </w:ins>
      <w:ins w:id="32" w:author="liulimin" w:date="2025-02-18T10:15:45Z">
        <w:r>
          <w:rPr>
            <w:rFonts w:hint="eastAsia"/>
            <w:lang w:val="en-US" w:eastAsia="zh-CN"/>
          </w:rPr>
          <w:t>。</w:t>
        </w:r>
      </w:ins>
    </w:p>
    <w:p w14:paraId="314867CD">
      <w:pPr>
        <w:pStyle w:val="3"/>
        <w:bidi w:val="0"/>
        <w:rPr>
          <w:rFonts w:hint="default"/>
          <w:lang w:val="en-US" w:eastAsia="zh-CN"/>
        </w:rPr>
      </w:pPr>
      <w:r>
        <w:rPr>
          <w:rFonts w:hint="eastAsia"/>
          <w:lang w:val="en-US" w:eastAsia="zh-CN"/>
        </w:rPr>
        <w:t>交通标志</w:t>
      </w:r>
      <w:ins w:id="33" w:author="liulimin" w:date="2025-02-18T10:23:24Z">
        <w:r>
          <w:rPr>
            <w:rFonts w:hint="eastAsia"/>
            <w:lang w:val="en-US" w:eastAsia="zh-CN"/>
          </w:rPr>
          <w:t>设计</w:t>
        </w:r>
      </w:ins>
    </w:p>
    <w:p w14:paraId="2624C555">
      <w:pPr>
        <w:rPr>
          <w:ins w:id="34" w:author="liulimin" w:date="2025-02-18T10:16:36Z"/>
          <w:rFonts w:hint="eastAsia"/>
          <w:lang w:val="en-US" w:eastAsia="zh-CN"/>
        </w:rPr>
      </w:pPr>
      <w:r>
        <w:rPr>
          <w:rFonts w:hint="eastAsia"/>
          <w:lang w:val="en-US" w:eastAsia="zh-CN"/>
        </w:rPr>
        <w:t>一种在路口以颜色、形状、字符、图形等向道路使用者传递交通控制、引导信息的标志，按交通标志规范中的分类，平交的交通标志有有禁令标志、指示标志、警告标志和一般道路指引标志。</w:t>
      </w:r>
    </w:p>
    <w:p w14:paraId="299B5692">
      <w:pPr>
        <w:rPr>
          <w:rFonts w:hint="default"/>
          <w:lang w:val="en-US" w:eastAsia="zh-CN"/>
        </w:rPr>
      </w:pPr>
      <w:ins w:id="35" w:author="liulimin" w:date="2025-02-18T10:16:50Z">
        <w:r>
          <w:rPr>
            <w:rFonts w:hint="eastAsia"/>
            <w:lang w:val="en-US" w:eastAsia="zh-CN"/>
          </w:rPr>
          <w:t>标志</w:t>
        </w:r>
      </w:ins>
      <w:ins w:id="36" w:author="liulimin" w:date="2025-02-18T10:16:51Z">
        <w:r>
          <w:rPr>
            <w:rFonts w:hint="eastAsia"/>
            <w:lang w:val="en-US" w:eastAsia="zh-CN"/>
          </w:rPr>
          <w:t>设计</w:t>
        </w:r>
      </w:ins>
      <w:ins w:id="37" w:author="liulimin" w:date="2025-02-18T10:16:54Z">
        <w:r>
          <w:rPr>
            <w:rFonts w:hint="eastAsia"/>
            <w:lang w:val="en-US" w:eastAsia="zh-CN"/>
          </w:rPr>
          <w:t>比较</w:t>
        </w:r>
      </w:ins>
      <w:ins w:id="38" w:author="liulimin" w:date="2025-02-18T10:16:57Z">
        <w:r>
          <w:rPr>
            <w:rFonts w:hint="eastAsia"/>
            <w:lang w:val="en-US" w:eastAsia="zh-CN"/>
          </w:rPr>
          <w:t>独立</w:t>
        </w:r>
      </w:ins>
      <w:ins w:id="39" w:author="liulimin" w:date="2025-02-18T10:16:58Z">
        <w:r>
          <w:rPr>
            <w:rFonts w:hint="eastAsia"/>
            <w:lang w:val="en-US" w:eastAsia="zh-CN"/>
          </w:rPr>
          <w:t>，</w:t>
        </w:r>
      </w:ins>
      <w:ins w:id="40" w:author="liulimin" w:date="2025-02-18T10:17:12Z">
        <w:r>
          <w:rPr>
            <w:rFonts w:hint="eastAsia"/>
            <w:lang w:val="en-US" w:eastAsia="zh-CN"/>
          </w:rPr>
          <w:t>暂</w:t>
        </w:r>
      </w:ins>
      <w:ins w:id="41" w:author="liulimin" w:date="2025-02-18T10:17:14Z">
        <w:r>
          <w:rPr>
            <w:rFonts w:hint="eastAsia"/>
            <w:lang w:val="en-US" w:eastAsia="zh-CN"/>
          </w:rPr>
          <w:t>不纳入</w:t>
        </w:r>
      </w:ins>
      <w:ins w:id="42" w:author="liulimin" w:date="2025-02-18T10:16:59Z">
        <w:r>
          <w:rPr>
            <w:rFonts w:hint="eastAsia"/>
            <w:lang w:val="en-US" w:eastAsia="zh-CN"/>
          </w:rPr>
          <w:t>本次</w:t>
        </w:r>
      </w:ins>
      <w:ins w:id="43" w:author="liulimin" w:date="2025-02-18T10:17:01Z">
        <w:r>
          <w:rPr>
            <w:rFonts w:hint="eastAsia"/>
            <w:lang w:val="en-US" w:eastAsia="zh-CN"/>
          </w:rPr>
          <w:t>平交</w:t>
        </w:r>
      </w:ins>
      <w:ins w:id="44" w:author="liulimin" w:date="2025-02-18T10:17:02Z">
        <w:r>
          <w:rPr>
            <w:rFonts w:hint="eastAsia"/>
            <w:lang w:val="en-US" w:eastAsia="zh-CN"/>
          </w:rPr>
          <w:t>设计</w:t>
        </w:r>
      </w:ins>
      <w:ins w:id="45" w:author="liulimin" w:date="2025-02-18T10:17:04Z">
        <w:r>
          <w:rPr>
            <w:rFonts w:hint="eastAsia"/>
            <w:lang w:val="en-US" w:eastAsia="zh-CN"/>
          </w:rPr>
          <w:t>软件</w:t>
        </w:r>
      </w:ins>
      <w:ins w:id="46" w:author="liulimin" w:date="2025-02-18T10:17:08Z">
        <w:r>
          <w:rPr>
            <w:rFonts w:hint="eastAsia"/>
            <w:lang w:val="en-US" w:eastAsia="zh-CN"/>
          </w:rPr>
          <w:t>研发</w:t>
        </w:r>
      </w:ins>
      <w:ins w:id="47" w:author="liulimin" w:date="2025-02-18T10:17:17Z">
        <w:r>
          <w:rPr>
            <w:rFonts w:hint="eastAsia"/>
            <w:lang w:val="en-US" w:eastAsia="zh-CN"/>
          </w:rPr>
          <w:t>范围。</w:t>
        </w:r>
      </w:ins>
    </w:p>
    <w:p w14:paraId="5A4C8DAE">
      <w:pPr>
        <w:pStyle w:val="3"/>
        <w:bidi w:val="0"/>
        <w:rPr>
          <w:rFonts w:hint="default"/>
          <w:lang w:val="en-US" w:eastAsia="zh-CN"/>
        </w:rPr>
      </w:pPr>
      <w:r>
        <w:rPr>
          <w:rFonts w:hint="eastAsia"/>
          <w:lang w:val="en-US" w:eastAsia="zh-CN"/>
        </w:rPr>
        <w:t>工程数量</w:t>
      </w:r>
      <w:ins w:id="48" w:author="liulimin" w:date="2025-02-18T10:23:19Z">
        <w:r>
          <w:rPr>
            <w:rFonts w:hint="eastAsia"/>
            <w:lang w:val="en-US" w:eastAsia="zh-CN"/>
          </w:rPr>
          <w:t>计算</w:t>
        </w:r>
      </w:ins>
    </w:p>
    <w:p w14:paraId="1ACCBA68">
      <w:pPr>
        <w:bidi w:val="0"/>
        <w:rPr>
          <w:ins w:id="49" w:author="liulimin" w:date="2025-02-18T10:18:13Z"/>
          <w:rFonts w:hint="eastAsia"/>
          <w:lang w:val="en-US" w:eastAsia="zh-CN"/>
        </w:rPr>
      </w:pPr>
      <w:ins w:id="50" w:author="liulimin" w:date="2025-02-18T10:18:10Z">
        <w:r>
          <w:rPr>
            <w:rFonts w:hint="eastAsia"/>
            <w:lang w:val="en-US" w:eastAsia="zh-CN"/>
          </w:rPr>
          <w:t>⑴</w:t>
        </w:r>
      </w:ins>
      <w:del w:id="51" w:author="liulimin" w:date="2025-02-18T10:18:11Z">
        <w:r>
          <w:rPr>
            <w:rFonts w:hint="eastAsia"/>
            <w:lang w:val="en-US" w:eastAsia="zh-CN"/>
          </w:rPr>
          <w:delText>主要为</w:delText>
        </w:r>
      </w:del>
      <w:r>
        <w:rPr>
          <w:rFonts w:hint="eastAsia"/>
          <w:lang w:val="en-US" w:eastAsia="zh-CN"/>
        </w:rPr>
        <w:t>土石方数量</w:t>
      </w:r>
    </w:p>
    <w:p w14:paraId="4C249304">
      <w:pPr>
        <w:bidi w:val="0"/>
        <w:rPr>
          <w:ins w:id="52" w:author="liulimin" w:date="2025-02-18T10:17:23Z"/>
          <w:rFonts w:hint="eastAsia"/>
          <w:lang w:val="en-US" w:eastAsia="zh-CN"/>
        </w:rPr>
      </w:pPr>
      <w:del w:id="53" w:author="liulimin" w:date="2025-02-18T10:18:15Z">
        <w:r>
          <w:rPr>
            <w:rFonts w:hint="eastAsia"/>
            <w:lang w:val="en-US" w:eastAsia="zh-CN"/>
          </w:rPr>
          <w:delText>，</w:delText>
        </w:r>
      </w:del>
      <w:ins w:id="54" w:author="liulimin" w:date="2025-02-18T10:18:18Z">
        <w:r>
          <w:rPr>
            <w:rFonts w:hint="eastAsia"/>
            <w:lang w:val="en-US" w:eastAsia="zh-CN"/>
          </w:rPr>
          <w:t>平面交叉</w:t>
        </w:r>
      </w:ins>
      <w:ins w:id="55" w:author="liulimin" w:date="2025-02-18T10:18:19Z">
        <w:r>
          <w:rPr>
            <w:rFonts w:hint="eastAsia"/>
            <w:lang w:val="en-US" w:eastAsia="zh-CN"/>
          </w:rPr>
          <w:t>的</w:t>
        </w:r>
      </w:ins>
      <w:ins w:id="56" w:author="liulimin" w:date="2025-02-18T10:18:22Z">
        <w:r>
          <w:rPr>
            <w:rFonts w:hint="eastAsia"/>
            <w:lang w:val="en-US" w:eastAsia="zh-CN"/>
          </w:rPr>
          <w:t>土石</w:t>
        </w:r>
      </w:ins>
      <w:ins w:id="57" w:author="liulimin" w:date="2025-02-18T10:18:24Z">
        <w:r>
          <w:rPr>
            <w:rFonts w:hint="eastAsia"/>
            <w:lang w:val="en-US" w:eastAsia="zh-CN"/>
          </w:rPr>
          <w:t>数量</w:t>
        </w:r>
      </w:ins>
      <w:ins w:id="58" w:author="liulimin" w:date="2025-02-18T10:18:38Z">
        <w:r>
          <w:rPr>
            <w:rFonts w:hint="eastAsia"/>
            <w:lang w:val="en-US" w:eastAsia="zh-CN"/>
          </w:rPr>
          <w:t>分为</w:t>
        </w:r>
      </w:ins>
      <w:ins w:id="59" w:author="liulimin" w:date="2025-02-18T10:18:39Z">
        <w:r>
          <w:rPr>
            <w:rFonts w:hint="eastAsia"/>
            <w:lang w:val="en-US" w:eastAsia="zh-CN"/>
          </w:rPr>
          <w:t>3</w:t>
        </w:r>
      </w:ins>
      <w:ins w:id="60" w:author="liulimin" w:date="2025-02-18T10:18:40Z">
        <w:r>
          <w:rPr>
            <w:rFonts w:hint="eastAsia"/>
            <w:lang w:val="en-US" w:eastAsia="zh-CN"/>
          </w:rPr>
          <w:t>部分</w:t>
        </w:r>
      </w:ins>
      <w:ins w:id="61" w:author="liulimin" w:date="2025-02-18T10:18:31Z">
        <w:r>
          <w:rPr>
            <w:rFonts w:hint="eastAsia"/>
            <w:lang w:val="en-US" w:eastAsia="zh-CN"/>
          </w:rPr>
          <w:t>分别</w:t>
        </w:r>
      </w:ins>
      <w:ins w:id="62" w:author="liulimin" w:date="2025-02-18T10:18:33Z">
        <w:r>
          <w:rPr>
            <w:rFonts w:hint="eastAsia"/>
            <w:lang w:val="en-US" w:eastAsia="zh-CN"/>
          </w:rPr>
          <w:t>计算</w:t>
        </w:r>
      </w:ins>
      <w:ins w:id="63" w:author="liulimin" w:date="2025-02-18T10:18:34Z">
        <w:r>
          <w:rPr>
            <w:rFonts w:hint="eastAsia"/>
            <w:lang w:val="en-US" w:eastAsia="zh-CN"/>
          </w:rPr>
          <w:t>。</w:t>
        </w:r>
      </w:ins>
      <w:ins w:id="64" w:author="liulimin" w:date="2025-02-18T10:18:46Z">
        <w:r>
          <w:rPr>
            <w:rFonts w:hint="eastAsia"/>
            <w:lang w:val="en-US" w:eastAsia="zh-CN"/>
          </w:rPr>
          <w:t>一是</w:t>
        </w:r>
      </w:ins>
      <w:ins w:id="65" w:author="liulimin" w:date="2025-02-18T10:18:57Z">
        <w:r>
          <w:rPr>
            <w:rFonts w:hint="eastAsia"/>
            <w:lang w:val="en-US" w:eastAsia="zh-CN"/>
          </w:rPr>
          <w:t>平面</w:t>
        </w:r>
      </w:ins>
      <w:ins w:id="66" w:author="liulimin" w:date="2025-02-18T10:18:58Z">
        <w:r>
          <w:rPr>
            <w:rFonts w:hint="eastAsia"/>
            <w:lang w:val="en-US" w:eastAsia="zh-CN"/>
          </w:rPr>
          <w:t>交叉</w:t>
        </w:r>
      </w:ins>
      <w:ins w:id="67" w:author="liulimin" w:date="2025-02-18T10:18:59Z">
        <w:r>
          <w:rPr>
            <w:rFonts w:hint="eastAsia"/>
            <w:lang w:val="en-US" w:eastAsia="zh-CN"/>
          </w:rPr>
          <w:t>起点</w:t>
        </w:r>
      </w:ins>
      <w:ins w:id="68" w:author="liulimin" w:date="2025-02-18T10:19:01Z">
        <w:r>
          <w:rPr>
            <w:rFonts w:hint="eastAsia"/>
            <w:lang w:val="en-US" w:eastAsia="zh-CN"/>
          </w:rPr>
          <w:t>/</w:t>
        </w:r>
      </w:ins>
      <w:ins w:id="69" w:author="liulimin" w:date="2025-02-18T10:19:04Z">
        <w:r>
          <w:rPr>
            <w:rFonts w:hint="eastAsia"/>
            <w:lang w:val="en-US" w:eastAsia="zh-CN"/>
          </w:rPr>
          <w:t>终点</w:t>
        </w:r>
      </w:ins>
      <w:ins w:id="70" w:author="liulimin" w:date="2025-02-18T10:19:06Z">
        <w:r>
          <w:rPr>
            <w:rFonts w:hint="eastAsia"/>
            <w:lang w:val="en-US" w:eastAsia="zh-CN"/>
          </w:rPr>
          <w:t>至</w:t>
        </w:r>
      </w:ins>
      <w:ins w:id="71" w:author="liulimin" w:date="2025-02-18T10:19:11Z">
        <w:r>
          <w:rPr>
            <w:rFonts w:hint="eastAsia"/>
            <w:lang w:val="en-US" w:eastAsia="zh-CN"/>
          </w:rPr>
          <w:t>交叉口</w:t>
        </w:r>
      </w:ins>
      <w:ins w:id="72" w:author="liulimin" w:date="2025-02-18T10:19:13Z">
        <w:r>
          <w:rPr>
            <w:rFonts w:hint="eastAsia"/>
            <w:lang w:val="en-US" w:eastAsia="zh-CN"/>
          </w:rPr>
          <w:t>竖向</w:t>
        </w:r>
      </w:ins>
      <w:ins w:id="73" w:author="liulimin" w:date="2025-02-18T10:19:14Z">
        <w:r>
          <w:rPr>
            <w:rFonts w:hint="eastAsia"/>
            <w:lang w:val="en-US" w:eastAsia="zh-CN"/>
          </w:rPr>
          <w:t>设计</w:t>
        </w:r>
      </w:ins>
      <w:ins w:id="74" w:author="liulimin" w:date="2025-02-18T10:19:16Z">
        <w:r>
          <w:rPr>
            <w:rFonts w:hint="eastAsia"/>
            <w:lang w:val="en-US" w:eastAsia="zh-CN"/>
          </w:rPr>
          <w:t>起点</w:t>
        </w:r>
      </w:ins>
      <w:ins w:id="75" w:author="liulimin" w:date="2025-02-18T10:19:25Z">
        <w:r>
          <w:rPr>
            <w:rFonts w:hint="eastAsia"/>
            <w:lang w:val="en-US" w:eastAsia="zh-CN"/>
          </w:rPr>
          <w:t>的</w:t>
        </w:r>
      </w:ins>
      <w:ins w:id="76" w:author="liulimin" w:date="2025-02-18T10:19:47Z">
        <w:r>
          <w:rPr>
            <w:rFonts w:hint="eastAsia"/>
            <w:lang w:val="en-US" w:eastAsia="zh-CN"/>
          </w:rPr>
          <w:t>路段</w:t>
        </w:r>
      </w:ins>
      <w:ins w:id="77" w:author="liulimin" w:date="2025-02-18T10:19:29Z">
        <w:r>
          <w:rPr>
            <w:rFonts w:hint="eastAsia"/>
            <w:lang w:val="en-US" w:eastAsia="zh-CN"/>
          </w:rPr>
          <w:t>，</w:t>
        </w:r>
      </w:ins>
      <w:ins w:id="78" w:author="liulimin" w:date="2025-02-18T10:19:53Z">
        <w:r>
          <w:rPr>
            <w:rFonts w:hint="eastAsia"/>
            <w:lang w:val="en-US" w:eastAsia="zh-CN"/>
          </w:rPr>
          <w:t>可以</w:t>
        </w:r>
      </w:ins>
      <w:ins w:id="79" w:author="liulimin" w:date="2025-02-18T10:19:55Z">
        <w:r>
          <w:rPr>
            <w:rFonts w:hint="eastAsia"/>
            <w:lang w:val="en-US" w:eastAsia="zh-CN"/>
          </w:rPr>
          <w:t>进行</w:t>
        </w:r>
      </w:ins>
      <w:ins w:id="80" w:author="liulimin" w:date="2025-02-18T10:19:56Z">
        <w:r>
          <w:rPr>
            <w:rFonts w:hint="eastAsia"/>
            <w:lang w:val="en-US" w:eastAsia="zh-CN"/>
          </w:rPr>
          <w:t>正常</w:t>
        </w:r>
      </w:ins>
      <w:ins w:id="81" w:author="liulimin" w:date="2025-02-18T10:20:37Z">
        <w:r>
          <w:rPr>
            <w:rFonts w:hint="eastAsia"/>
            <w:lang w:val="en-US" w:eastAsia="zh-CN"/>
          </w:rPr>
          <w:t>路基</w:t>
        </w:r>
      </w:ins>
      <w:ins w:id="82" w:author="liulimin" w:date="2025-02-18T10:19:35Z">
        <w:r>
          <w:rPr>
            <w:rFonts w:hint="eastAsia"/>
            <w:lang w:val="en-US" w:eastAsia="zh-CN"/>
          </w:rPr>
          <w:t>横断面</w:t>
        </w:r>
      </w:ins>
      <w:ins w:id="83" w:author="liulimin" w:date="2025-02-18T10:19:36Z">
        <w:r>
          <w:rPr>
            <w:rFonts w:hint="eastAsia"/>
            <w:lang w:val="en-US" w:eastAsia="zh-CN"/>
          </w:rPr>
          <w:t>设计</w:t>
        </w:r>
      </w:ins>
      <w:ins w:id="84" w:author="liulimin" w:date="2025-02-18T10:19:37Z">
        <w:r>
          <w:rPr>
            <w:rFonts w:hint="eastAsia"/>
            <w:lang w:val="en-US" w:eastAsia="zh-CN"/>
          </w:rPr>
          <w:t>，</w:t>
        </w:r>
      </w:ins>
      <w:ins w:id="85" w:author="liulimin" w:date="2025-02-18T10:19:59Z">
        <w:r>
          <w:rPr>
            <w:rFonts w:hint="eastAsia"/>
            <w:lang w:val="en-US" w:eastAsia="zh-CN"/>
          </w:rPr>
          <w:t>纳入</w:t>
        </w:r>
      </w:ins>
      <w:ins w:id="86" w:author="liulimin" w:date="2025-02-18T10:20:00Z">
        <w:r>
          <w:rPr>
            <w:rFonts w:hint="eastAsia"/>
            <w:lang w:val="en-US" w:eastAsia="zh-CN"/>
          </w:rPr>
          <w:t>主线</w:t>
        </w:r>
      </w:ins>
      <w:ins w:id="87" w:author="liulimin" w:date="2025-02-18T10:20:05Z">
        <w:r>
          <w:rPr>
            <w:rFonts w:hint="eastAsia"/>
            <w:lang w:val="en-US" w:eastAsia="zh-CN"/>
          </w:rPr>
          <w:t>土石方</w:t>
        </w:r>
      </w:ins>
      <w:ins w:id="88" w:author="liulimin" w:date="2025-02-18T10:20:06Z">
        <w:r>
          <w:rPr>
            <w:rFonts w:hint="eastAsia"/>
            <w:lang w:val="en-US" w:eastAsia="zh-CN"/>
          </w:rPr>
          <w:t>计算</w:t>
        </w:r>
      </w:ins>
      <w:ins w:id="89" w:author="liulimin" w:date="2025-02-18T10:20:08Z">
        <w:r>
          <w:rPr>
            <w:rFonts w:hint="eastAsia"/>
            <w:lang w:val="en-US" w:eastAsia="zh-CN"/>
          </w:rPr>
          <w:t>；</w:t>
        </w:r>
      </w:ins>
      <w:ins w:id="90" w:author="liulimin" w:date="2025-02-18T10:20:09Z">
        <w:r>
          <w:rPr>
            <w:rFonts w:hint="eastAsia"/>
            <w:lang w:val="en-US" w:eastAsia="zh-CN"/>
          </w:rPr>
          <w:t>二是</w:t>
        </w:r>
      </w:ins>
      <w:ins w:id="91" w:author="liulimin" w:date="2025-02-18T10:20:13Z">
        <w:r>
          <w:rPr>
            <w:rFonts w:hint="eastAsia"/>
            <w:lang w:val="en-US" w:eastAsia="zh-CN"/>
          </w:rPr>
          <w:t>竖向</w:t>
        </w:r>
      </w:ins>
      <w:ins w:id="92" w:author="liulimin" w:date="2025-02-18T10:20:14Z">
        <w:r>
          <w:rPr>
            <w:rFonts w:hint="eastAsia"/>
            <w:lang w:val="en-US" w:eastAsia="zh-CN"/>
          </w:rPr>
          <w:t>设计</w:t>
        </w:r>
      </w:ins>
      <w:ins w:id="93" w:author="liulimin" w:date="2025-02-18T10:20:17Z">
        <w:r>
          <w:rPr>
            <w:rFonts w:hint="eastAsia"/>
            <w:lang w:val="en-US" w:eastAsia="zh-CN"/>
          </w:rPr>
          <w:t>范围的</w:t>
        </w:r>
      </w:ins>
      <w:ins w:id="94" w:author="liulimin" w:date="2025-02-18T10:20:20Z">
        <w:r>
          <w:rPr>
            <w:rFonts w:hint="eastAsia"/>
            <w:lang w:val="en-US" w:eastAsia="zh-CN"/>
          </w:rPr>
          <w:t>土石方，</w:t>
        </w:r>
      </w:ins>
      <w:ins w:id="95" w:author="liulimin" w:date="2025-02-18T10:20:22Z">
        <w:r>
          <w:rPr>
            <w:rFonts w:hint="eastAsia"/>
            <w:lang w:val="en-US" w:eastAsia="zh-CN"/>
          </w:rPr>
          <w:t>无法</w:t>
        </w:r>
      </w:ins>
      <w:ins w:id="96" w:author="liulimin" w:date="2025-02-18T10:20:23Z">
        <w:r>
          <w:rPr>
            <w:rFonts w:hint="eastAsia"/>
            <w:lang w:val="en-US" w:eastAsia="zh-CN"/>
          </w:rPr>
          <w:t>进行</w:t>
        </w:r>
      </w:ins>
      <w:ins w:id="97" w:author="liulimin" w:date="2025-02-18T10:20:40Z">
        <w:r>
          <w:rPr>
            <w:rFonts w:hint="eastAsia"/>
            <w:lang w:val="en-US" w:eastAsia="zh-CN"/>
          </w:rPr>
          <w:t>路基</w:t>
        </w:r>
      </w:ins>
      <w:ins w:id="98" w:author="liulimin" w:date="2025-02-18T10:20:29Z">
        <w:r>
          <w:rPr>
            <w:rFonts w:hint="eastAsia"/>
            <w:lang w:val="en-US" w:eastAsia="zh-CN"/>
          </w:rPr>
          <w:t>横断面</w:t>
        </w:r>
      </w:ins>
      <w:ins w:id="99" w:author="liulimin" w:date="2025-02-18T10:20:30Z">
        <w:r>
          <w:rPr>
            <w:rFonts w:hint="eastAsia"/>
            <w:lang w:val="en-US" w:eastAsia="zh-CN"/>
          </w:rPr>
          <w:t>设计</w:t>
        </w:r>
      </w:ins>
      <w:ins w:id="100" w:author="liulimin" w:date="2025-02-18T10:20:32Z">
        <w:r>
          <w:rPr>
            <w:rFonts w:hint="eastAsia"/>
            <w:lang w:val="en-US" w:eastAsia="zh-CN"/>
          </w:rPr>
          <w:t>，</w:t>
        </w:r>
      </w:ins>
      <w:ins w:id="101" w:author="liulimin" w:date="2025-02-18T10:20:46Z">
        <w:r>
          <w:rPr>
            <w:rFonts w:hint="eastAsia"/>
            <w:lang w:val="en-US" w:eastAsia="zh-CN"/>
          </w:rPr>
          <w:t>采用</w:t>
        </w:r>
      </w:ins>
      <w:ins w:id="102" w:author="liulimin" w:date="2025-02-18T10:20:48Z">
        <w:r>
          <w:rPr>
            <w:rFonts w:hint="eastAsia"/>
            <w:lang w:val="en-US" w:eastAsia="zh-CN"/>
          </w:rPr>
          <w:t>场坪的</w:t>
        </w:r>
      </w:ins>
      <w:ins w:id="103" w:author="liulimin" w:date="2025-02-18T10:20:49Z">
        <w:r>
          <w:rPr>
            <w:rFonts w:hint="eastAsia"/>
            <w:lang w:val="en-US" w:eastAsia="zh-CN"/>
          </w:rPr>
          <w:t>方式</w:t>
        </w:r>
      </w:ins>
      <w:ins w:id="104" w:author="liulimin" w:date="2025-02-18T10:20:56Z">
        <w:r>
          <w:rPr>
            <w:rFonts w:hint="eastAsia"/>
            <w:lang w:val="en-US" w:eastAsia="zh-CN"/>
          </w:rPr>
          <w:t>完成</w:t>
        </w:r>
      </w:ins>
      <w:ins w:id="105" w:author="liulimin" w:date="2025-02-18T10:20:59Z">
        <w:r>
          <w:rPr>
            <w:rFonts w:hint="eastAsia"/>
            <w:lang w:val="en-US" w:eastAsia="zh-CN"/>
          </w:rPr>
          <w:t>该</w:t>
        </w:r>
      </w:ins>
      <w:ins w:id="106" w:author="liulimin" w:date="2025-02-18T10:21:00Z">
        <w:r>
          <w:rPr>
            <w:rFonts w:hint="eastAsia"/>
            <w:lang w:val="en-US" w:eastAsia="zh-CN"/>
          </w:rPr>
          <w:t>区域</w:t>
        </w:r>
      </w:ins>
      <w:ins w:id="107" w:author="liulimin" w:date="2025-02-18T10:21:01Z">
        <w:r>
          <w:rPr>
            <w:rFonts w:hint="eastAsia"/>
            <w:lang w:val="en-US" w:eastAsia="zh-CN"/>
          </w:rPr>
          <w:t>的</w:t>
        </w:r>
      </w:ins>
      <w:ins w:id="108" w:author="liulimin" w:date="2025-02-18T10:21:02Z">
        <w:r>
          <w:rPr>
            <w:rFonts w:hint="eastAsia"/>
            <w:lang w:val="en-US" w:eastAsia="zh-CN"/>
          </w:rPr>
          <w:t>土石方</w:t>
        </w:r>
      </w:ins>
      <w:ins w:id="109" w:author="liulimin" w:date="2025-02-18T10:21:03Z">
        <w:r>
          <w:rPr>
            <w:rFonts w:hint="eastAsia"/>
            <w:lang w:val="en-US" w:eastAsia="zh-CN"/>
          </w:rPr>
          <w:t>计算；</w:t>
        </w:r>
      </w:ins>
      <w:del w:id="110" w:author="liulimin" w:date="2025-02-18T10:21:07Z">
        <w:r>
          <w:rPr>
            <w:rFonts w:hint="eastAsia"/>
            <w:lang w:val="en-US" w:eastAsia="zh-CN"/>
          </w:rPr>
          <w:delText>与一般路段土石方计算原理相同，包括各条道路以及右转弯的土石方填挖计算</w:delText>
        </w:r>
      </w:del>
      <w:ins w:id="111" w:author="liulimin" w:date="2025-02-18T10:21:17Z">
        <w:r>
          <w:rPr>
            <w:rFonts w:hint="eastAsia"/>
            <w:lang w:val="en-US" w:eastAsia="zh-CN"/>
          </w:rPr>
          <w:t>三是</w:t>
        </w:r>
      </w:ins>
      <w:ins w:id="112" w:author="liulimin" w:date="2025-02-18T10:21:19Z">
        <w:r>
          <w:rPr>
            <w:rFonts w:hint="eastAsia"/>
            <w:lang w:val="en-US" w:eastAsia="zh-CN"/>
          </w:rPr>
          <w:t>竖向</w:t>
        </w:r>
      </w:ins>
      <w:ins w:id="113" w:author="liulimin" w:date="2025-02-18T10:21:20Z">
        <w:r>
          <w:rPr>
            <w:rFonts w:hint="eastAsia"/>
            <w:lang w:val="en-US" w:eastAsia="zh-CN"/>
          </w:rPr>
          <w:t>设计</w:t>
        </w:r>
      </w:ins>
      <w:ins w:id="114" w:author="liulimin" w:date="2025-02-18T10:21:22Z">
        <w:r>
          <w:rPr>
            <w:rFonts w:hint="eastAsia"/>
            <w:lang w:val="en-US" w:eastAsia="zh-CN"/>
          </w:rPr>
          <w:t>范围内</w:t>
        </w:r>
      </w:ins>
      <w:ins w:id="115" w:author="liulimin" w:date="2025-02-18T10:21:25Z">
        <w:r>
          <w:rPr>
            <w:rFonts w:hint="eastAsia"/>
            <w:lang w:val="en-US" w:eastAsia="zh-CN"/>
          </w:rPr>
          <w:t>右转弯</w:t>
        </w:r>
      </w:ins>
      <w:ins w:id="116" w:author="刘玉峰" w:date="2025-02-18T10:33:36Z">
        <w:r>
          <w:rPr>
            <w:rFonts w:hint="eastAsia"/>
            <w:lang w:val="en-US" w:eastAsia="zh-CN"/>
          </w:rPr>
          <w:t>车道</w:t>
        </w:r>
      </w:ins>
      <w:ins w:id="117" w:author="liulimin" w:date="2025-02-18T10:21:28Z">
        <w:r>
          <w:rPr>
            <w:rFonts w:hint="eastAsia"/>
            <w:lang w:val="en-US" w:eastAsia="zh-CN"/>
          </w:rPr>
          <w:t>外</w:t>
        </w:r>
      </w:ins>
      <w:ins w:id="118" w:author="liulimin" w:date="2025-02-18T10:21:29Z">
        <w:r>
          <w:rPr>
            <w:rFonts w:hint="eastAsia"/>
            <w:lang w:val="en-US" w:eastAsia="zh-CN"/>
          </w:rPr>
          <w:t>的</w:t>
        </w:r>
      </w:ins>
      <w:ins w:id="119" w:author="刘玉峰" w:date="2025-02-18T10:33:41Z">
        <w:r>
          <w:rPr>
            <w:rFonts w:hint="eastAsia"/>
            <w:lang w:val="en-US" w:eastAsia="zh-CN"/>
          </w:rPr>
          <w:t>人行</w:t>
        </w:r>
      </w:ins>
      <w:ins w:id="120" w:author="刘玉峰" w:date="2025-02-18T10:33:44Z">
        <w:r>
          <w:rPr>
            <w:rFonts w:hint="eastAsia"/>
            <w:lang w:val="en-US" w:eastAsia="zh-CN"/>
          </w:rPr>
          <w:t>横道</w:t>
        </w:r>
      </w:ins>
      <w:ins w:id="121" w:author="刘玉峰" w:date="2025-02-18T10:33:50Z">
        <w:r>
          <w:rPr>
            <w:rFonts w:hint="eastAsia"/>
            <w:lang w:val="en-US" w:eastAsia="zh-CN"/>
          </w:rPr>
          <w:t>及</w:t>
        </w:r>
      </w:ins>
      <w:ins w:id="122" w:author="liulimin" w:date="2025-02-18T10:21:31Z">
        <w:r>
          <w:rPr>
            <w:rFonts w:hint="eastAsia"/>
            <w:lang w:val="en-US" w:eastAsia="zh-CN"/>
          </w:rPr>
          <w:t>边坡、</w:t>
        </w:r>
      </w:ins>
      <w:ins w:id="123" w:author="liulimin" w:date="2025-02-18T10:21:34Z">
        <w:r>
          <w:rPr>
            <w:rFonts w:hint="eastAsia"/>
            <w:lang w:val="en-US" w:eastAsia="zh-CN"/>
          </w:rPr>
          <w:t>边沟</w:t>
        </w:r>
      </w:ins>
      <w:ins w:id="124" w:author="liulimin" w:date="2025-02-18T10:21:35Z">
        <w:r>
          <w:rPr>
            <w:rFonts w:hint="eastAsia"/>
            <w:lang w:val="en-US" w:eastAsia="zh-CN"/>
          </w:rPr>
          <w:t>土石方</w:t>
        </w:r>
      </w:ins>
      <w:ins w:id="125" w:author="liulimin" w:date="2025-02-18T10:21:36Z">
        <w:r>
          <w:rPr>
            <w:rFonts w:hint="eastAsia"/>
            <w:lang w:val="en-US" w:eastAsia="zh-CN"/>
          </w:rPr>
          <w:t>设计</w:t>
        </w:r>
      </w:ins>
      <w:ins w:id="126" w:author="liulimin" w:date="2025-02-18T10:21:37Z">
        <w:r>
          <w:rPr>
            <w:rFonts w:hint="eastAsia"/>
            <w:lang w:val="en-US" w:eastAsia="zh-CN"/>
          </w:rPr>
          <w:t>，</w:t>
        </w:r>
      </w:ins>
      <w:ins w:id="127" w:author="liulimin" w:date="2025-02-18T10:22:44Z">
        <w:r>
          <w:rPr>
            <w:rFonts w:hint="eastAsia"/>
            <w:lang w:val="en-US" w:eastAsia="zh-CN"/>
          </w:rPr>
          <w:t>每个</w:t>
        </w:r>
      </w:ins>
      <w:ins w:id="128" w:author="liulimin" w:date="2025-02-18T10:22:48Z">
        <w:r>
          <w:rPr>
            <w:rFonts w:hint="eastAsia"/>
            <w:lang w:val="en-US" w:eastAsia="zh-CN"/>
          </w:rPr>
          <w:t>右转弯</w:t>
        </w:r>
      </w:ins>
      <w:ins w:id="129" w:author="liulimin" w:date="2025-02-18T10:21:38Z">
        <w:r>
          <w:rPr>
            <w:rFonts w:hint="eastAsia"/>
            <w:lang w:val="en-US" w:eastAsia="zh-CN"/>
          </w:rPr>
          <w:t>采用</w:t>
        </w:r>
      </w:ins>
      <w:ins w:id="130" w:author="liulimin" w:date="2025-02-18T10:21:42Z">
        <w:r>
          <w:rPr>
            <w:rFonts w:hint="eastAsia"/>
            <w:lang w:val="en-US" w:eastAsia="zh-CN"/>
          </w:rPr>
          <w:t>增加</w:t>
        </w:r>
      </w:ins>
      <w:ins w:id="131" w:author="liulimin" w:date="2025-02-18T10:21:50Z">
        <w:r>
          <w:rPr>
            <w:rFonts w:hint="eastAsia"/>
            <w:lang w:val="en-US" w:eastAsia="zh-CN"/>
          </w:rPr>
          <w:t>设计线的</w:t>
        </w:r>
      </w:ins>
      <w:ins w:id="132" w:author="liulimin" w:date="2025-02-18T10:21:51Z">
        <w:r>
          <w:rPr>
            <w:rFonts w:hint="eastAsia"/>
            <w:lang w:val="en-US" w:eastAsia="zh-CN"/>
          </w:rPr>
          <w:t>方式</w:t>
        </w:r>
      </w:ins>
      <w:ins w:id="133" w:author="liulimin" w:date="2025-02-18T10:21:58Z">
        <w:r>
          <w:rPr>
            <w:rFonts w:hint="eastAsia"/>
            <w:lang w:val="en-US" w:eastAsia="zh-CN"/>
          </w:rPr>
          <w:t>，</w:t>
        </w:r>
      </w:ins>
      <w:ins w:id="134" w:author="liulimin" w:date="2025-02-18T10:22:01Z">
        <w:r>
          <w:rPr>
            <w:rFonts w:hint="eastAsia"/>
            <w:lang w:val="en-US" w:eastAsia="zh-CN"/>
          </w:rPr>
          <w:t>进行</w:t>
        </w:r>
      </w:ins>
      <w:ins w:id="135" w:author="liulimin" w:date="2025-02-18T10:22:02Z">
        <w:r>
          <w:rPr>
            <w:rFonts w:hint="eastAsia"/>
            <w:lang w:val="en-US" w:eastAsia="zh-CN"/>
          </w:rPr>
          <w:t>路基</w:t>
        </w:r>
      </w:ins>
      <w:ins w:id="136" w:author="liulimin" w:date="2025-02-18T10:22:03Z">
        <w:r>
          <w:rPr>
            <w:rFonts w:hint="eastAsia"/>
            <w:lang w:val="en-US" w:eastAsia="zh-CN"/>
          </w:rPr>
          <w:t>横断面</w:t>
        </w:r>
      </w:ins>
      <w:ins w:id="137" w:author="liulimin" w:date="2025-02-18T10:22:04Z">
        <w:r>
          <w:rPr>
            <w:rFonts w:hint="eastAsia"/>
            <w:lang w:val="en-US" w:eastAsia="zh-CN"/>
          </w:rPr>
          <w:t>设计</w:t>
        </w:r>
      </w:ins>
      <w:ins w:id="138" w:author="liulimin" w:date="2025-02-18T10:22:05Z">
        <w:r>
          <w:rPr>
            <w:rFonts w:hint="eastAsia"/>
            <w:lang w:val="en-US" w:eastAsia="zh-CN"/>
          </w:rPr>
          <w:t>，</w:t>
        </w:r>
      </w:ins>
      <w:ins w:id="139" w:author="liulimin" w:date="2025-02-18T10:22:06Z">
        <w:r>
          <w:rPr>
            <w:rFonts w:hint="eastAsia"/>
            <w:lang w:val="en-US" w:eastAsia="zh-CN"/>
          </w:rPr>
          <w:t>完成</w:t>
        </w:r>
      </w:ins>
      <w:ins w:id="140" w:author="liulimin" w:date="2025-02-18T10:22:08Z">
        <w:r>
          <w:rPr>
            <w:rFonts w:hint="eastAsia"/>
            <w:lang w:val="en-US" w:eastAsia="zh-CN"/>
          </w:rPr>
          <w:t>边坡</w:t>
        </w:r>
      </w:ins>
      <w:ins w:id="141" w:author="liulimin" w:date="2025-02-18T10:22:09Z">
        <w:r>
          <w:rPr>
            <w:rFonts w:hint="eastAsia"/>
            <w:lang w:val="en-US" w:eastAsia="zh-CN"/>
          </w:rPr>
          <w:t>、</w:t>
        </w:r>
      </w:ins>
      <w:ins w:id="142" w:author="liulimin" w:date="2025-02-18T10:22:11Z">
        <w:r>
          <w:rPr>
            <w:rFonts w:hint="eastAsia"/>
            <w:lang w:val="en-US" w:eastAsia="zh-CN"/>
          </w:rPr>
          <w:t>边沟</w:t>
        </w:r>
      </w:ins>
      <w:ins w:id="143" w:author="liulimin" w:date="2025-02-18T10:22:12Z">
        <w:r>
          <w:rPr>
            <w:rFonts w:hint="eastAsia"/>
            <w:lang w:val="en-US" w:eastAsia="zh-CN"/>
          </w:rPr>
          <w:t>设计</w:t>
        </w:r>
      </w:ins>
      <w:ins w:id="144" w:author="liulimin" w:date="2025-02-18T10:22:15Z">
        <w:r>
          <w:rPr>
            <w:rFonts w:hint="eastAsia"/>
            <w:lang w:val="en-US" w:eastAsia="zh-CN"/>
          </w:rPr>
          <w:t>以及</w:t>
        </w:r>
      </w:ins>
      <w:ins w:id="145" w:author="liulimin" w:date="2025-02-18T10:22:17Z">
        <w:r>
          <w:rPr>
            <w:rFonts w:hint="eastAsia"/>
            <w:lang w:val="en-US" w:eastAsia="zh-CN"/>
          </w:rPr>
          <w:t>土石方</w:t>
        </w:r>
      </w:ins>
      <w:ins w:id="146" w:author="liulimin" w:date="2025-02-18T10:22:19Z">
        <w:r>
          <w:rPr>
            <w:rFonts w:hint="eastAsia"/>
            <w:lang w:val="en-US" w:eastAsia="zh-CN"/>
          </w:rPr>
          <w:t>计算，</w:t>
        </w:r>
      </w:ins>
      <w:ins w:id="147" w:author="liulimin" w:date="2025-02-18T10:22:21Z">
        <w:r>
          <w:rPr>
            <w:rFonts w:hint="eastAsia"/>
            <w:lang w:val="en-US" w:eastAsia="zh-CN"/>
          </w:rPr>
          <w:t>从而</w:t>
        </w:r>
      </w:ins>
      <w:ins w:id="148" w:author="liulimin" w:date="2025-02-18T10:22:23Z">
        <w:r>
          <w:rPr>
            <w:rFonts w:hint="eastAsia"/>
            <w:lang w:val="en-US" w:eastAsia="zh-CN"/>
          </w:rPr>
          <w:t>输出</w:t>
        </w:r>
      </w:ins>
      <w:ins w:id="149" w:author="liulimin" w:date="2025-02-18T10:22:26Z">
        <w:r>
          <w:rPr>
            <w:rFonts w:hint="eastAsia"/>
            <w:lang w:val="en-US" w:eastAsia="zh-CN"/>
          </w:rPr>
          <w:t>相关</w:t>
        </w:r>
      </w:ins>
      <w:ins w:id="150" w:author="liulimin" w:date="2025-02-18T10:22:28Z">
        <w:r>
          <w:rPr>
            <w:rFonts w:hint="eastAsia"/>
            <w:lang w:val="en-US" w:eastAsia="zh-CN"/>
          </w:rPr>
          <w:t>图表</w:t>
        </w:r>
      </w:ins>
      <w:r>
        <w:rPr>
          <w:rFonts w:hint="eastAsia"/>
          <w:lang w:val="en-US" w:eastAsia="zh-CN"/>
        </w:rPr>
        <w:t>。</w:t>
      </w:r>
    </w:p>
    <w:p w14:paraId="3624197C">
      <w:pPr>
        <w:bidi w:val="0"/>
        <w:rPr>
          <w:rFonts w:hint="default"/>
          <w:lang w:val="en-US" w:eastAsia="zh-CN"/>
        </w:rPr>
      </w:pPr>
      <w:ins w:id="151" w:author="liulimin" w:date="2025-02-18T10:17:45Z">
        <w:r>
          <w:rPr>
            <w:rFonts w:hint="eastAsia"/>
            <w:lang w:val="en-US" w:eastAsia="zh-CN"/>
          </w:rPr>
          <w:t>⑵</w:t>
        </w:r>
      </w:ins>
      <w:ins w:id="152" w:author="liulimin" w:date="2025-02-18T10:17:25Z">
        <w:r>
          <w:rPr>
            <w:rFonts w:hint="eastAsia"/>
            <w:lang w:val="en-US" w:eastAsia="zh-CN"/>
          </w:rPr>
          <w:t>还有</w:t>
        </w:r>
      </w:ins>
      <w:ins w:id="153" w:author="liulimin" w:date="2025-02-18T10:17:26Z">
        <w:r>
          <w:rPr>
            <w:rFonts w:hint="eastAsia"/>
            <w:lang w:val="en-US" w:eastAsia="zh-CN"/>
          </w:rPr>
          <w:t>其他</w:t>
        </w:r>
      </w:ins>
      <w:ins w:id="154" w:author="liulimin" w:date="2025-02-18T10:17:27Z">
        <w:r>
          <w:rPr>
            <w:rFonts w:hint="eastAsia"/>
            <w:lang w:val="en-US" w:eastAsia="zh-CN"/>
          </w:rPr>
          <w:t>数量</w:t>
        </w:r>
      </w:ins>
      <w:ins w:id="155" w:author="liulimin" w:date="2025-02-18T10:23:05Z">
        <w:r>
          <w:rPr>
            <w:rFonts w:hint="eastAsia"/>
            <w:lang w:val="en-US" w:eastAsia="zh-CN"/>
          </w:rPr>
          <w:t>，</w:t>
        </w:r>
      </w:ins>
      <w:ins w:id="156" w:author="liulimin" w:date="2025-02-18T10:23:06Z">
        <w:r>
          <w:rPr>
            <w:rFonts w:hint="eastAsia"/>
            <w:lang w:val="en-US" w:eastAsia="zh-CN"/>
          </w:rPr>
          <w:t>咨询</w:t>
        </w:r>
      </w:ins>
      <w:ins w:id="157" w:author="liulimin" w:date="2025-02-18T10:23:07Z">
        <w:r>
          <w:rPr>
            <w:rFonts w:hint="eastAsia"/>
            <w:lang w:val="en-US" w:eastAsia="zh-CN"/>
          </w:rPr>
          <w:t>苏</w:t>
        </w:r>
      </w:ins>
      <w:ins w:id="158" w:author="liulimin" w:date="2025-02-18T10:23:08Z">
        <w:r>
          <w:rPr>
            <w:rFonts w:hint="eastAsia"/>
            <w:lang w:val="en-US" w:eastAsia="zh-CN"/>
          </w:rPr>
          <w:t>小</w:t>
        </w:r>
      </w:ins>
      <w:ins w:id="159" w:author="liulimin" w:date="2025-02-18T10:23:10Z">
        <w:r>
          <w:rPr>
            <w:rFonts w:hint="eastAsia"/>
            <w:lang w:val="en-US" w:eastAsia="zh-CN"/>
          </w:rPr>
          <w:t>青</w:t>
        </w:r>
      </w:ins>
      <w:ins w:id="160" w:author="liulimin" w:date="2025-02-18T10:17:29Z">
        <w:r>
          <w:rPr>
            <w:rFonts w:hint="eastAsia"/>
            <w:lang w:val="en-US" w:eastAsia="zh-CN"/>
          </w:rPr>
          <w:t>。</w:t>
        </w:r>
      </w:ins>
    </w:p>
    <w:p w14:paraId="1A2854BD">
      <w:pPr>
        <w:pStyle w:val="2"/>
        <w:bidi w:val="0"/>
        <w:rPr>
          <w:rFonts w:hint="default"/>
          <w:lang w:val="en-US"/>
        </w:rPr>
      </w:pPr>
      <w:r>
        <w:rPr>
          <w:rFonts w:hint="eastAsia"/>
          <w:lang w:val="en-US" w:eastAsia="zh-CN"/>
        </w:rPr>
        <w:t>功能需求</w:t>
      </w:r>
    </w:p>
    <w:p w14:paraId="138E94A3">
      <w:pPr>
        <w:pStyle w:val="3"/>
        <w:bidi w:val="0"/>
        <w:rPr>
          <w:rFonts w:hint="default"/>
          <w:lang w:val="en-US" w:eastAsia="zh-CN"/>
        </w:rPr>
      </w:pPr>
      <w:r>
        <w:rPr>
          <w:rFonts w:hint="eastAsia"/>
          <w:lang w:val="en-US" w:eastAsia="zh-CN"/>
        </w:rPr>
        <w:t>模板</w:t>
      </w:r>
    </w:p>
    <w:p w14:paraId="522BBA2E">
      <w:pPr>
        <w:rPr>
          <w:rFonts w:hint="eastAsia"/>
          <w:lang w:val="en-US" w:eastAsia="zh-CN"/>
        </w:rPr>
      </w:pPr>
      <w:r>
        <w:rPr>
          <w:rFonts w:hint="eastAsia"/>
          <w:lang w:val="en-US" w:eastAsia="zh-CN"/>
        </w:rPr>
        <w:t>平交设计采用“模板+子模板”的分级模板结构。以按交叉类型划分的平交模板为基础框架，通过装配交通岛模板、一般交通标线模板、右转弯设计方案模板和车道布置方案模板，构成完整的平交模板。</w:t>
      </w:r>
    </w:p>
    <w:p w14:paraId="6898212B">
      <w:pPr>
        <w:rPr>
          <w:rFonts w:hint="default"/>
          <w:lang w:val="en-US" w:eastAsia="zh-CN"/>
        </w:rPr>
      </w:pPr>
      <w:r>
        <w:rPr>
          <w:rFonts w:hint="eastAsia"/>
          <w:lang w:val="en-US" w:eastAsia="zh-CN"/>
        </w:rPr>
        <w:t>特此说明，由于中国的城市化进程快速推进以及对高效交通系统的需求不断增加，现实中也有不少环形交叉口被逐渐改造，去掉中心岛，改为信号控制口的交通管理方式。因此本次改版升级，将不增加对环形交叉设计的支持。</w:t>
      </w:r>
    </w:p>
    <w:p w14:paraId="006E3BBC">
      <w:pPr>
        <w:pStyle w:val="4"/>
        <w:bidi w:val="0"/>
        <w:rPr>
          <w:rFonts w:hint="eastAsia"/>
          <w:lang w:val="en-US" w:eastAsia="zh-CN"/>
        </w:rPr>
      </w:pPr>
      <w:r>
        <w:rPr>
          <w:rFonts w:hint="eastAsia"/>
          <w:lang w:val="en-US" w:eastAsia="zh-CN"/>
        </w:rPr>
        <w:t>交通岛模板</w:t>
      </w:r>
    </w:p>
    <w:p w14:paraId="68516FFE">
      <w:pPr>
        <w:bidi w:val="0"/>
        <w:rPr>
          <w:rFonts w:hint="default" w:eastAsia="微软雅黑"/>
          <w:lang w:val="en-US" w:eastAsia="zh-CN"/>
        </w:rPr>
      </w:pPr>
      <w:r>
        <w:rPr>
          <w:rFonts w:hint="eastAsia"/>
          <w:strike/>
          <w:dstrike w:val="0"/>
          <w:lang w:val="en-US" w:eastAsia="zh-CN"/>
        </w:rPr>
        <w:t>交通岛模板按形状和功能性可归纳为央长条形交通岛、水滴形交通岛、鱼腹式交通岛、单右转弯交通岛和双右转弯交通岛、进出口道侧分带交通岛、右转弯侧分带交通岛和四边形交通岛。</w:t>
      </w:r>
      <w:r>
        <w:rPr>
          <w:rFonts w:hint="eastAsia"/>
          <w:lang w:val="en-US" w:eastAsia="zh-CN"/>
        </w:rPr>
        <w:t>交通岛模板功能界面包括指定名称和功能Table页两个部分，Table页包括尺寸、标线、实体岛四个部分，指定名称为单行编辑框。</w:t>
      </w:r>
    </w:p>
    <w:p w14:paraId="7760EB98">
      <w:pPr>
        <w:numPr>
          <w:ilvl w:val="0"/>
          <w:numId w:val="36"/>
        </w:numPr>
        <w:tabs>
          <w:tab w:val="left" w:pos="851"/>
        </w:tabs>
        <w:spacing w:line="360" w:lineRule="auto"/>
        <w:ind w:left="0" w:firstLine="482" w:firstLineChars="200"/>
        <w:rPr>
          <w:rFonts w:hint="eastAsia"/>
          <w:b/>
          <w:bCs/>
          <w:lang w:val="en-US" w:eastAsia="zh-CN"/>
        </w:rPr>
      </w:pPr>
      <w:r>
        <w:rPr>
          <w:rFonts w:hint="eastAsia"/>
          <w:b/>
          <w:bCs/>
          <w:lang w:val="en-US" w:eastAsia="zh-CN"/>
        </w:rPr>
        <w:t>中央长条形交通岛</w:t>
      </w:r>
    </w:p>
    <w:p w14:paraId="6DB2F057">
      <w:pPr>
        <w:numPr>
          <w:ilvl w:val="0"/>
          <w:numId w:val="35"/>
        </w:numPr>
        <w:tabs>
          <w:tab w:val="left" w:pos="851"/>
        </w:tabs>
        <w:spacing w:line="360" w:lineRule="auto"/>
        <w:ind w:left="0" w:firstLine="482" w:firstLineChars="200"/>
        <w:rPr>
          <w:rFonts w:hint="eastAsia" w:ascii="Times New Roman" w:hAnsi="Times New Roman" w:eastAsiaTheme="minorEastAsia"/>
          <w:b/>
          <w:sz w:val="24"/>
          <w:szCs w:val="24"/>
          <w:lang w:val="en-US" w:eastAsia="zh-CN"/>
        </w:rPr>
      </w:pPr>
      <w:r>
        <w:rPr>
          <w:rFonts w:hint="eastAsia" w:ascii="Times New Roman" w:hAnsi="Times New Roman" w:eastAsiaTheme="minorEastAsia"/>
          <w:b/>
          <w:sz w:val="24"/>
          <w:szCs w:val="24"/>
          <w:lang w:val="en-US" w:eastAsia="zh-CN"/>
        </w:rPr>
        <w:t>尺寸</w:t>
      </w:r>
    </w:p>
    <w:p w14:paraId="5AF2A40D">
      <w:pPr>
        <w:bidi w:val="0"/>
        <w:rPr>
          <w:rFonts w:hint="eastAsia"/>
          <w:lang w:val="en-US" w:eastAsia="zh-CN"/>
        </w:rPr>
      </w:pPr>
      <w:r>
        <w:rPr>
          <w:rFonts w:hint="eastAsia"/>
          <w:b/>
          <w:bCs/>
          <w:lang w:val="en-US" w:eastAsia="zh-CN"/>
        </w:rPr>
        <w:t>路线方向总长度：</w:t>
      </w:r>
      <w:r>
        <w:rPr>
          <w:rFonts w:hint="eastAsia"/>
          <w:lang w:val="en-US" w:eastAsia="zh-CN"/>
        </w:rPr>
        <w:t>单选框，支持“输入”和“交叉口起/终点控制”，选择“输入”时，单行编辑框点亮；选择“交叉口起/终点控制”时，单行编辑框置灰。</w:t>
      </w:r>
    </w:p>
    <w:p w14:paraId="6A2BFFB3">
      <w:pPr>
        <w:bidi w:val="0"/>
        <w:rPr>
          <w:rFonts w:hint="eastAsia"/>
          <w:lang w:val="en-US" w:eastAsia="zh-CN"/>
        </w:rPr>
      </w:pPr>
      <w:r>
        <w:rPr>
          <w:rFonts w:hint="default"/>
          <w:b/>
          <w:bCs/>
          <w:lang w:val="en-US" w:eastAsia="zh-CN"/>
        </w:rPr>
        <w:t>进口道侧左转弯行迹半径</w:t>
      </w:r>
      <w:r>
        <w:rPr>
          <w:rFonts w:hint="eastAsia"/>
          <w:b/>
          <w:bCs/>
          <w:lang w:val="en-US" w:eastAsia="zh-CN"/>
        </w:rPr>
        <w:t>（m）：</w:t>
      </w:r>
      <w:r>
        <w:rPr>
          <w:rFonts w:hint="eastAsia"/>
          <w:lang w:val="en-US" w:eastAsia="zh-CN"/>
        </w:rPr>
        <w:t>单行编辑框，默认15m。</w:t>
      </w:r>
    </w:p>
    <w:p w14:paraId="674F9B24">
      <w:pPr>
        <w:bidi w:val="0"/>
        <w:rPr>
          <w:rFonts w:hint="default"/>
          <w:lang w:val="en-US" w:eastAsia="zh-CN"/>
        </w:rPr>
      </w:pPr>
      <w:r>
        <w:rPr>
          <w:rFonts w:hint="default"/>
          <w:lang w:val="en-US" w:eastAsia="zh-CN"/>
        </w:rPr>
        <w:t>进口道侧左转弯行迹切点/与路线平行的直线至中心线距离</w:t>
      </w:r>
    </w:p>
    <w:p w14:paraId="14892DD9">
      <w:pPr>
        <w:pStyle w:val="14"/>
        <w:rPr>
          <w:rFonts w:hint="eastAsia"/>
          <w:b/>
          <w:bCs/>
          <w:lang w:val="en-US" w:eastAsia="zh-CN"/>
        </w:rPr>
      </w:pPr>
    </w:p>
    <w:p w14:paraId="751E5834">
      <w:pPr>
        <w:pStyle w:val="34"/>
        <w:bidi w:val="0"/>
        <w:rPr>
          <w:rFonts w:hint="default"/>
          <w:lang w:val="en-US" w:eastAsia="zh-CN"/>
        </w:rPr>
      </w:pPr>
    </w:p>
    <w:tbl>
      <w:tblPr>
        <w:tblStyle w:val="25"/>
        <w:tblW w:w="9071" w:type="dxa"/>
        <w:tblInd w:w="102" w:type="dxa"/>
        <w:tblBorders>
          <w:top w:val="single" w:color="000000" w:sz="12" w:space="0"/>
          <w:left w:val="none" w:color="auto" w:sz="6" w:space="0"/>
          <w:bottom w:val="single" w:color="000000" w:sz="12" w:space="0"/>
          <w:right w:val="none" w:color="auto" w:sz="6" w:space="0"/>
          <w:insideH w:val="single" w:color="000000" w:sz="6" w:space="0"/>
          <w:insideV w:val="single" w:color="000000" w:sz="6" w:space="0"/>
        </w:tblBorders>
        <w:tblLayout w:type="fixed"/>
        <w:tblCellMar>
          <w:top w:w="0" w:type="dxa"/>
          <w:left w:w="108" w:type="dxa"/>
          <w:bottom w:w="0" w:type="dxa"/>
          <w:right w:w="108" w:type="dxa"/>
        </w:tblCellMar>
      </w:tblPr>
      <w:tblGrid>
        <w:gridCol w:w="815"/>
        <w:gridCol w:w="1942"/>
        <w:gridCol w:w="1205"/>
        <w:gridCol w:w="1213"/>
        <w:gridCol w:w="3896"/>
      </w:tblGrid>
      <w:tr w14:paraId="020A7237">
        <w:tblPrEx>
          <w:tblBorders>
            <w:top w:val="single" w:color="000000" w:sz="12" w:space="0"/>
            <w:left w:val="none" w:color="auto" w:sz="6" w:space="0"/>
            <w:bottom w:val="single" w:color="000000" w:sz="12" w:space="0"/>
            <w:right w:val="none" w:color="auto" w:sz="6" w:space="0"/>
            <w:insideH w:val="single" w:color="000000" w:sz="6" w:space="0"/>
            <w:insideV w:val="single" w:color="000000" w:sz="6" w:space="0"/>
          </w:tblBorders>
          <w:tblCellMar>
            <w:top w:w="0" w:type="dxa"/>
            <w:left w:w="108" w:type="dxa"/>
            <w:bottom w:w="0" w:type="dxa"/>
            <w:right w:w="108" w:type="dxa"/>
          </w:tblCellMar>
        </w:tblPrEx>
        <w:trPr>
          <w:trHeight w:val="300" w:hRule="atLeast"/>
        </w:trPr>
        <w:tc>
          <w:tcPr>
            <w:tcW w:w="815" w:type="dxa"/>
            <w:tcBorders>
              <w:top w:val="single" w:color="000000" w:sz="12" w:space="0"/>
              <w:left w:val="nil"/>
              <w:bottom w:val="single" w:color="000000" w:sz="6" w:space="0"/>
              <w:right w:val="single" w:color="000000" w:sz="6" w:space="0"/>
            </w:tcBorders>
            <w:shd w:val="clear" w:color="auto" w:fill="FFFFFF"/>
            <w:noWrap w:val="0"/>
            <w:vAlign w:val="center"/>
          </w:tcPr>
          <w:p w14:paraId="3055AB68">
            <w:pPr>
              <w:pStyle w:val="34"/>
              <w:bidi w:val="0"/>
              <w:rPr>
                <w:rFonts w:hint="eastAsia"/>
              </w:rPr>
            </w:pPr>
            <w:r>
              <w:rPr>
                <w:rFonts w:hint="eastAsia"/>
                <w:lang w:val="en-US" w:eastAsia="zh-CN"/>
              </w:rPr>
              <w:t>序号</w:t>
            </w:r>
          </w:p>
        </w:tc>
        <w:tc>
          <w:tcPr>
            <w:tcW w:w="1942" w:type="dxa"/>
            <w:tcBorders>
              <w:top w:val="single" w:color="000000" w:sz="12" w:space="0"/>
              <w:left w:val="single" w:color="000000" w:sz="6" w:space="0"/>
              <w:bottom w:val="single" w:color="000000" w:sz="6" w:space="0"/>
              <w:right w:val="single" w:color="000000" w:sz="6" w:space="0"/>
            </w:tcBorders>
            <w:shd w:val="clear" w:color="auto" w:fill="FFFFFF"/>
            <w:noWrap w:val="0"/>
            <w:vAlign w:val="center"/>
          </w:tcPr>
          <w:p w14:paraId="3798EFEC">
            <w:pPr>
              <w:pStyle w:val="34"/>
              <w:bidi w:val="0"/>
              <w:rPr>
                <w:rFonts w:hint="eastAsia"/>
                <w:lang w:val="en-US" w:eastAsia="zh-CN"/>
              </w:rPr>
            </w:pPr>
            <w:r>
              <w:rPr>
                <w:rFonts w:hint="eastAsia"/>
                <w:lang w:val="en-US" w:eastAsia="zh-CN"/>
              </w:rPr>
              <w:t>名称</w:t>
            </w:r>
          </w:p>
        </w:tc>
        <w:tc>
          <w:tcPr>
            <w:tcW w:w="1205" w:type="dxa"/>
            <w:tcBorders>
              <w:top w:val="single" w:color="000000" w:sz="12" w:space="0"/>
              <w:left w:val="single" w:color="000000" w:sz="6" w:space="0"/>
              <w:bottom w:val="single" w:color="000000" w:sz="6" w:space="0"/>
              <w:right w:val="single" w:color="000000" w:sz="6" w:space="0"/>
            </w:tcBorders>
            <w:shd w:val="clear" w:color="auto" w:fill="FFFFFF"/>
            <w:noWrap w:val="0"/>
            <w:vAlign w:val="center"/>
          </w:tcPr>
          <w:p w14:paraId="4D738CC4">
            <w:pPr>
              <w:pStyle w:val="34"/>
              <w:bidi w:val="0"/>
              <w:rPr>
                <w:rFonts w:hint="eastAsia"/>
              </w:rPr>
            </w:pPr>
            <w:r>
              <w:rPr>
                <w:rFonts w:hint="eastAsia"/>
                <w:lang w:val="en-US" w:eastAsia="zh-CN"/>
              </w:rPr>
              <w:t>控件类型</w:t>
            </w:r>
          </w:p>
        </w:tc>
        <w:tc>
          <w:tcPr>
            <w:tcW w:w="1213" w:type="dxa"/>
            <w:tcBorders>
              <w:top w:val="single" w:color="000000" w:sz="12" w:space="0"/>
              <w:left w:val="single" w:color="000000" w:sz="6" w:space="0"/>
              <w:bottom w:val="single" w:color="000000" w:sz="6" w:space="0"/>
              <w:right w:val="single" w:color="000000" w:sz="6" w:space="0"/>
            </w:tcBorders>
            <w:shd w:val="clear" w:color="auto" w:fill="FFFFFF"/>
            <w:noWrap w:val="0"/>
            <w:vAlign w:val="center"/>
          </w:tcPr>
          <w:p w14:paraId="2BEB4A52">
            <w:pPr>
              <w:pStyle w:val="34"/>
              <w:bidi w:val="0"/>
              <w:rPr>
                <w:rFonts w:hint="eastAsia"/>
              </w:rPr>
            </w:pPr>
            <w:r>
              <w:rPr>
                <w:rFonts w:hint="eastAsia"/>
                <w:lang w:val="en-US" w:eastAsia="zh-CN"/>
              </w:rPr>
              <w:t>数据类型</w:t>
            </w:r>
          </w:p>
        </w:tc>
        <w:tc>
          <w:tcPr>
            <w:tcW w:w="3896" w:type="dxa"/>
            <w:tcBorders>
              <w:top w:val="single" w:color="000000" w:sz="12" w:space="0"/>
              <w:left w:val="single" w:color="000000" w:sz="6" w:space="0"/>
              <w:bottom w:val="single" w:color="000000" w:sz="6" w:space="0"/>
              <w:right w:val="nil"/>
            </w:tcBorders>
            <w:shd w:val="clear" w:color="auto" w:fill="FFFFFF"/>
            <w:noWrap w:val="0"/>
            <w:vAlign w:val="center"/>
          </w:tcPr>
          <w:p w14:paraId="46CA55D6">
            <w:pPr>
              <w:pStyle w:val="34"/>
              <w:bidi w:val="0"/>
              <w:rPr>
                <w:rFonts w:hint="eastAsia"/>
              </w:rPr>
            </w:pPr>
            <w:r>
              <w:rPr>
                <w:rFonts w:hint="eastAsia"/>
                <w:lang w:val="en-US" w:eastAsia="zh-CN"/>
              </w:rPr>
              <w:t>说  明</w:t>
            </w:r>
          </w:p>
        </w:tc>
      </w:tr>
      <w:tr w14:paraId="1FFDF774">
        <w:tblPrEx>
          <w:tblBorders>
            <w:top w:val="single" w:color="000000" w:sz="12" w:space="0"/>
            <w:left w:val="none" w:color="auto" w:sz="6" w:space="0"/>
            <w:bottom w:val="single" w:color="000000" w:sz="12" w:space="0"/>
            <w:right w:val="none" w:color="auto" w:sz="6" w:space="0"/>
            <w:insideH w:val="single" w:color="000000" w:sz="6" w:space="0"/>
            <w:insideV w:val="single" w:color="000000" w:sz="6" w:space="0"/>
          </w:tblBorders>
          <w:tblCellMar>
            <w:top w:w="0" w:type="dxa"/>
            <w:left w:w="108" w:type="dxa"/>
            <w:bottom w:w="0" w:type="dxa"/>
            <w:right w:w="108" w:type="dxa"/>
          </w:tblCellMar>
        </w:tblPrEx>
        <w:trPr>
          <w:trHeight w:val="340" w:hRule="atLeast"/>
        </w:trPr>
        <w:tc>
          <w:tcPr>
            <w:tcW w:w="815" w:type="dxa"/>
            <w:tcBorders>
              <w:top w:val="single" w:color="000000" w:sz="6" w:space="0"/>
              <w:left w:val="nil"/>
              <w:bottom w:val="single" w:color="000000" w:sz="6" w:space="0"/>
              <w:right w:val="single" w:color="000000" w:sz="6" w:space="0"/>
            </w:tcBorders>
            <w:noWrap w:val="0"/>
            <w:vAlign w:val="center"/>
          </w:tcPr>
          <w:p w14:paraId="5A9D2579">
            <w:pPr>
              <w:pStyle w:val="34"/>
              <w:bidi w:val="0"/>
              <w:rPr>
                <w:rFonts w:hint="eastAsia"/>
              </w:rPr>
            </w:pPr>
            <w:r>
              <w:rPr>
                <w:rFonts w:hint="eastAsia"/>
                <w:lang w:val="en-US" w:eastAsia="zh-CN"/>
              </w:rPr>
              <w:t>1</w:t>
            </w:r>
          </w:p>
        </w:tc>
        <w:tc>
          <w:tcPr>
            <w:tcW w:w="1942" w:type="dxa"/>
            <w:tcBorders>
              <w:top w:val="single" w:color="000000" w:sz="6" w:space="0"/>
              <w:left w:val="single" w:color="000000" w:sz="6" w:space="0"/>
              <w:bottom w:val="single" w:color="000000" w:sz="6" w:space="0"/>
              <w:right w:val="single" w:color="000000" w:sz="6" w:space="0"/>
            </w:tcBorders>
            <w:noWrap w:val="0"/>
            <w:vAlign w:val="center"/>
          </w:tcPr>
          <w:p w14:paraId="494AEBCB">
            <w:pPr>
              <w:pStyle w:val="34"/>
              <w:bidi w:val="0"/>
              <w:rPr>
                <w:rFonts w:hint="eastAsia"/>
              </w:rPr>
            </w:pPr>
            <w:r>
              <w:rPr>
                <w:rFonts w:hint="eastAsia"/>
              </w:rPr>
              <w:t>点名</w:t>
            </w:r>
          </w:p>
        </w:tc>
        <w:tc>
          <w:tcPr>
            <w:tcW w:w="1205" w:type="dxa"/>
            <w:tcBorders>
              <w:top w:val="single" w:color="000000" w:sz="6" w:space="0"/>
              <w:left w:val="single" w:color="000000" w:sz="6" w:space="0"/>
              <w:bottom w:val="single" w:color="000000" w:sz="6" w:space="0"/>
              <w:right w:val="single" w:color="000000" w:sz="6" w:space="0"/>
            </w:tcBorders>
            <w:noWrap w:val="0"/>
            <w:vAlign w:val="center"/>
          </w:tcPr>
          <w:p w14:paraId="3012898B">
            <w:pPr>
              <w:pStyle w:val="34"/>
              <w:bidi w:val="0"/>
              <w:rPr>
                <w:rFonts w:hint="eastAsia"/>
              </w:rPr>
            </w:pPr>
          </w:p>
        </w:tc>
        <w:tc>
          <w:tcPr>
            <w:tcW w:w="1213" w:type="dxa"/>
            <w:tcBorders>
              <w:top w:val="single" w:color="000000" w:sz="6" w:space="0"/>
              <w:left w:val="single" w:color="000000" w:sz="6" w:space="0"/>
              <w:bottom w:val="single" w:color="000000" w:sz="6" w:space="0"/>
              <w:right w:val="single" w:color="000000" w:sz="6" w:space="0"/>
            </w:tcBorders>
            <w:noWrap w:val="0"/>
            <w:vAlign w:val="center"/>
          </w:tcPr>
          <w:p w14:paraId="779152B0">
            <w:pPr>
              <w:pStyle w:val="34"/>
              <w:bidi w:val="0"/>
              <w:rPr>
                <w:rFonts w:hint="eastAsia"/>
              </w:rPr>
            </w:pPr>
            <w:r>
              <w:rPr>
                <w:rFonts w:hint="eastAsia"/>
                <w:lang w:val="en-US" w:eastAsia="zh-CN"/>
              </w:rPr>
              <w:t>字符串</w:t>
            </w:r>
          </w:p>
        </w:tc>
        <w:tc>
          <w:tcPr>
            <w:tcW w:w="3896" w:type="dxa"/>
            <w:tcBorders>
              <w:top w:val="single" w:color="000000" w:sz="6" w:space="0"/>
              <w:left w:val="single" w:color="000000" w:sz="6" w:space="0"/>
              <w:bottom w:val="single" w:color="000000" w:sz="6" w:space="0"/>
              <w:right w:val="nil"/>
            </w:tcBorders>
            <w:noWrap w:val="0"/>
            <w:vAlign w:val="center"/>
          </w:tcPr>
          <w:p w14:paraId="7B0A2F3D">
            <w:pPr>
              <w:pStyle w:val="34"/>
              <w:bidi w:val="0"/>
              <w:rPr>
                <w:rFonts w:hint="eastAsia"/>
              </w:rPr>
            </w:pPr>
            <w:r>
              <w:rPr>
                <w:rFonts w:hint="eastAsia"/>
                <w:lang w:val="en-US" w:eastAsia="zh-CN"/>
              </w:rPr>
              <w:t>只读</w:t>
            </w:r>
          </w:p>
        </w:tc>
      </w:tr>
      <w:tr w14:paraId="492C98A6">
        <w:tblPrEx>
          <w:tblBorders>
            <w:top w:val="single" w:color="000000" w:sz="12" w:space="0"/>
            <w:left w:val="none" w:color="auto" w:sz="6" w:space="0"/>
            <w:bottom w:val="single" w:color="000000" w:sz="12" w:space="0"/>
            <w:right w:val="none" w:color="auto" w:sz="6" w:space="0"/>
            <w:insideH w:val="single" w:color="000000" w:sz="6" w:space="0"/>
            <w:insideV w:val="single" w:color="000000" w:sz="6" w:space="0"/>
          </w:tblBorders>
          <w:tblCellMar>
            <w:top w:w="0" w:type="dxa"/>
            <w:left w:w="108" w:type="dxa"/>
            <w:bottom w:w="0" w:type="dxa"/>
            <w:right w:w="108" w:type="dxa"/>
          </w:tblCellMar>
        </w:tblPrEx>
        <w:trPr>
          <w:trHeight w:val="340" w:hRule="atLeast"/>
        </w:trPr>
        <w:tc>
          <w:tcPr>
            <w:tcW w:w="815" w:type="dxa"/>
            <w:tcBorders>
              <w:top w:val="single" w:color="000000" w:sz="6" w:space="0"/>
              <w:left w:val="nil"/>
              <w:bottom w:val="single" w:color="000000" w:sz="6" w:space="0"/>
              <w:right w:val="single" w:color="000000" w:sz="6" w:space="0"/>
            </w:tcBorders>
            <w:noWrap w:val="0"/>
            <w:vAlign w:val="center"/>
          </w:tcPr>
          <w:p w14:paraId="2D4583E2">
            <w:pPr>
              <w:pStyle w:val="34"/>
              <w:bidi w:val="0"/>
              <w:rPr>
                <w:rFonts w:hint="eastAsia"/>
              </w:rPr>
            </w:pPr>
            <w:r>
              <w:rPr>
                <w:rFonts w:hint="eastAsia"/>
                <w:lang w:val="en-US" w:eastAsia="zh-CN"/>
              </w:rPr>
              <w:t>2</w:t>
            </w:r>
          </w:p>
        </w:tc>
        <w:tc>
          <w:tcPr>
            <w:tcW w:w="1942" w:type="dxa"/>
            <w:tcBorders>
              <w:top w:val="single" w:color="000000" w:sz="6" w:space="0"/>
              <w:left w:val="single" w:color="000000" w:sz="6" w:space="0"/>
              <w:bottom w:val="single" w:color="000000" w:sz="6" w:space="0"/>
              <w:right w:val="single" w:color="000000" w:sz="6" w:space="0"/>
            </w:tcBorders>
            <w:noWrap w:val="0"/>
            <w:vAlign w:val="center"/>
          </w:tcPr>
          <w:p w14:paraId="32892AC5">
            <w:pPr>
              <w:pStyle w:val="34"/>
              <w:bidi w:val="0"/>
              <w:rPr>
                <w:rFonts w:hint="eastAsia"/>
              </w:rPr>
            </w:pPr>
            <w:r>
              <w:rPr>
                <w:rFonts w:hint="eastAsia"/>
                <w:lang w:val="en-US" w:eastAsia="zh-CN"/>
              </w:rPr>
              <w:t>X坐标</w:t>
            </w:r>
          </w:p>
        </w:tc>
        <w:tc>
          <w:tcPr>
            <w:tcW w:w="1205" w:type="dxa"/>
            <w:tcBorders>
              <w:top w:val="single" w:color="000000" w:sz="6" w:space="0"/>
              <w:left w:val="single" w:color="000000" w:sz="6" w:space="0"/>
              <w:bottom w:val="single" w:color="000000" w:sz="6" w:space="0"/>
              <w:right w:val="single" w:color="000000" w:sz="6" w:space="0"/>
            </w:tcBorders>
            <w:noWrap w:val="0"/>
            <w:vAlign w:val="center"/>
          </w:tcPr>
          <w:p w14:paraId="70386A4A">
            <w:pPr>
              <w:pStyle w:val="34"/>
              <w:bidi w:val="0"/>
              <w:rPr>
                <w:rFonts w:hint="eastAsia"/>
              </w:rPr>
            </w:pPr>
          </w:p>
        </w:tc>
        <w:tc>
          <w:tcPr>
            <w:tcW w:w="1213" w:type="dxa"/>
            <w:tcBorders>
              <w:top w:val="single" w:color="000000" w:sz="6" w:space="0"/>
              <w:left w:val="single" w:color="000000" w:sz="6" w:space="0"/>
              <w:bottom w:val="single" w:color="000000" w:sz="6" w:space="0"/>
              <w:right w:val="single" w:color="000000" w:sz="6" w:space="0"/>
            </w:tcBorders>
            <w:noWrap w:val="0"/>
            <w:vAlign w:val="center"/>
          </w:tcPr>
          <w:p w14:paraId="062D13B1">
            <w:pPr>
              <w:pStyle w:val="36"/>
              <w:bidi w:val="0"/>
              <w:rPr>
                <w:rFonts w:hint="eastAsia"/>
              </w:rPr>
            </w:pPr>
            <w:r>
              <w:rPr>
                <w:rFonts w:hint="eastAsia"/>
                <w:lang w:val="en-US" w:eastAsia="zh-CN"/>
              </w:rPr>
              <w:t>数值</w:t>
            </w:r>
          </w:p>
        </w:tc>
        <w:tc>
          <w:tcPr>
            <w:tcW w:w="3896" w:type="dxa"/>
            <w:tcBorders>
              <w:top w:val="single" w:color="000000" w:sz="6" w:space="0"/>
              <w:left w:val="single" w:color="000000" w:sz="6" w:space="0"/>
              <w:bottom w:val="single" w:color="000000" w:sz="6" w:space="0"/>
              <w:right w:val="nil"/>
            </w:tcBorders>
            <w:noWrap w:val="0"/>
            <w:vAlign w:val="center"/>
          </w:tcPr>
          <w:p w14:paraId="22BF01AD">
            <w:pPr>
              <w:pStyle w:val="36"/>
              <w:bidi w:val="0"/>
              <w:rPr>
                <w:rFonts w:hint="eastAsia"/>
              </w:rPr>
            </w:pPr>
            <w:r>
              <w:rPr>
                <w:rFonts w:hint="eastAsia"/>
                <w:lang w:val="en-US" w:eastAsia="zh-CN"/>
              </w:rPr>
              <w:t>只读，保留3位小数</w:t>
            </w:r>
          </w:p>
        </w:tc>
      </w:tr>
      <w:tr w14:paraId="3443A926">
        <w:tblPrEx>
          <w:tblBorders>
            <w:top w:val="single" w:color="000000" w:sz="12" w:space="0"/>
            <w:left w:val="none" w:color="auto" w:sz="6" w:space="0"/>
            <w:bottom w:val="single" w:color="000000" w:sz="12" w:space="0"/>
            <w:right w:val="none" w:color="auto" w:sz="6" w:space="0"/>
            <w:insideH w:val="single" w:color="000000" w:sz="6" w:space="0"/>
            <w:insideV w:val="single" w:color="000000" w:sz="6" w:space="0"/>
          </w:tblBorders>
          <w:tblCellMar>
            <w:top w:w="0" w:type="dxa"/>
            <w:left w:w="108" w:type="dxa"/>
            <w:bottom w:w="0" w:type="dxa"/>
            <w:right w:w="108" w:type="dxa"/>
          </w:tblCellMar>
        </w:tblPrEx>
        <w:trPr>
          <w:trHeight w:val="340" w:hRule="atLeast"/>
        </w:trPr>
        <w:tc>
          <w:tcPr>
            <w:tcW w:w="815" w:type="dxa"/>
            <w:tcBorders>
              <w:top w:val="single" w:color="000000" w:sz="6" w:space="0"/>
              <w:left w:val="nil"/>
              <w:bottom w:val="single" w:color="000000" w:sz="6" w:space="0"/>
              <w:right w:val="single" w:color="000000" w:sz="6" w:space="0"/>
            </w:tcBorders>
            <w:noWrap w:val="0"/>
            <w:vAlign w:val="center"/>
          </w:tcPr>
          <w:p w14:paraId="7E8FA69A">
            <w:pPr>
              <w:pStyle w:val="36"/>
              <w:bidi w:val="0"/>
              <w:rPr>
                <w:rFonts w:hint="eastAsia"/>
              </w:rPr>
            </w:pPr>
            <w:r>
              <w:rPr>
                <w:rFonts w:hint="eastAsia"/>
                <w:lang w:val="en-US" w:eastAsia="zh-CN"/>
              </w:rPr>
              <w:t>3</w:t>
            </w:r>
          </w:p>
        </w:tc>
        <w:tc>
          <w:tcPr>
            <w:tcW w:w="1942" w:type="dxa"/>
            <w:tcBorders>
              <w:top w:val="single" w:color="000000" w:sz="6" w:space="0"/>
              <w:left w:val="single" w:color="000000" w:sz="6" w:space="0"/>
              <w:bottom w:val="single" w:color="000000" w:sz="6" w:space="0"/>
              <w:right w:val="single" w:color="000000" w:sz="6" w:space="0"/>
            </w:tcBorders>
            <w:noWrap w:val="0"/>
            <w:vAlign w:val="center"/>
          </w:tcPr>
          <w:p w14:paraId="2D7B4702">
            <w:pPr>
              <w:pStyle w:val="36"/>
              <w:bidi w:val="0"/>
              <w:rPr>
                <w:rFonts w:hint="eastAsia"/>
              </w:rPr>
            </w:pPr>
            <w:r>
              <w:rPr>
                <w:rFonts w:hint="eastAsia"/>
                <w:lang w:val="en-US" w:eastAsia="zh-CN"/>
              </w:rPr>
              <w:t>Y坐标</w:t>
            </w:r>
          </w:p>
        </w:tc>
        <w:tc>
          <w:tcPr>
            <w:tcW w:w="1205" w:type="dxa"/>
            <w:tcBorders>
              <w:top w:val="single" w:color="000000" w:sz="6" w:space="0"/>
              <w:left w:val="single" w:color="000000" w:sz="6" w:space="0"/>
              <w:bottom w:val="single" w:color="000000" w:sz="6" w:space="0"/>
              <w:right w:val="single" w:color="000000" w:sz="6" w:space="0"/>
            </w:tcBorders>
            <w:noWrap w:val="0"/>
            <w:vAlign w:val="center"/>
          </w:tcPr>
          <w:p w14:paraId="498A8F73">
            <w:pPr>
              <w:pStyle w:val="36"/>
              <w:bidi w:val="0"/>
              <w:rPr>
                <w:rFonts w:hint="eastAsia"/>
              </w:rPr>
            </w:pPr>
          </w:p>
        </w:tc>
        <w:tc>
          <w:tcPr>
            <w:tcW w:w="1213" w:type="dxa"/>
            <w:tcBorders>
              <w:top w:val="single" w:color="000000" w:sz="6" w:space="0"/>
              <w:left w:val="single" w:color="000000" w:sz="6" w:space="0"/>
              <w:bottom w:val="single" w:color="000000" w:sz="6" w:space="0"/>
              <w:right w:val="single" w:color="000000" w:sz="6" w:space="0"/>
            </w:tcBorders>
            <w:noWrap w:val="0"/>
            <w:vAlign w:val="center"/>
          </w:tcPr>
          <w:p w14:paraId="6CED3EA0">
            <w:pPr>
              <w:pStyle w:val="36"/>
              <w:bidi w:val="0"/>
              <w:rPr>
                <w:rFonts w:hint="eastAsia"/>
              </w:rPr>
            </w:pPr>
            <w:r>
              <w:rPr>
                <w:rFonts w:hint="eastAsia"/>
                <w:lang w:val="en-US" w:eastAsia="zh-CN"/>
              </w:rPr>
              <w:t>数值</w:t>
            </w:r>
          </w:p>
        </w:tc>
        <w:tc>
          <w:tcPr>
            <w:tcW w:w="3896" w:type="dxa"/>
            <w:tcBorders>
              <w:top w:val="single" w:color="000000" w:sz="6" w:space="0"/>
              <w:left w:val="single" w:color="000000" w:sz="6" w:space="0"/>
              <w:bottom w:val="single" w:color="000000" w:sz="6" w:space="0"/>
              <w:right w:val="nil"/>
            </w:tcBorders>
            <w:noWrap w:val="0"/>
            <w:vAlign w:val="center"/>
          </w:tcPr>
          <w:p w14:paraId="4BF3ED8A">
            <w:pPr>
              <w:pStyle w:val="36"/>
              <w:bidi w:val="0"/>
              <w:rPr>
                <w:rFonts w:hint="eastAsia"/>
              </w:rPr>
            </w:pPr>
            <w:r>
              <w:rPr>
                <w:rFonts w:hint="eastAsia"/>
                <w:lang w:val="en-US" w:eastAsia="zh-CN"/>
              </w:rPr>
              <w:t>只读，保留3位小数</w:t>
            </w:r>
          </w:p>
        </w:tc>
      </w:tr>
      <w:tr w14:paraId="63F80D6E">
        <w:tblPrEx>
          <w:tblBorders>
            <w:top w:val="single" w:color="000000" w:sz="12" w:space="0"/>
            <w:left w:val="none" w:color="auto" w:sz="6" w:space="0"/>
            <w:bottom w:val="single" w:color="000000" w:sz="12" w:space="0"/>
            <w:right w:val="none" w:color="auto" w:sz="6" w:space="0"/>
            <w:insideH w:val="single" w:color="000000" w:sz="6" w:space="0"/>
            <w:insideV w:val="single" w:color="000000" w:sz="6" w:space="0"/>
          </w:tblBorders>
          <w:tblCellMar>
            <w:top w:w="0" w:type="dxa"/>
            <w:left w:w="108" w:type="dxa"/>
            <w:bottom w:w="0" w:type="dxa"/>
            <w:right w:w="108" w:type="dxa"/>
          </w:tblCellMar>
        </w:tblPrEx>
        <w:trPr>
          <w:trHeight w:val="340" w:hRule="atLeast"/>
        </w:trPr>
        <w:tc>
          <w:tcPr>
            <w:tcW w:w="815" w:type="dxa"/>
            <w:tcBorders>
              <w:top w:val="single" w:color="000000" w:sz="6" w:space="0"/>
              <w:left w:val="nil"/>
              <w:bottom w:val="single" w:color="000000" w:sz="6" w:space="0"/>
              <w:right w:val="single" w:color="000000" w:sz="6" w:space="0"/>
            </w:tcBorders>
            <w:noWrap w:val="0"/>
            <w:vAlign w:val="center"/>
          </w:tcPr>
          <w:p w14:paraId="0FF454B0">
            <w:pPr>
              <w:pStyle w:val="36"/>
              <w:bidi w:val="0"/>
              <w:rPr>
                <w:rFonts w:hint="eastAsia"/>
              </w:rPr>
            </w:pPr>
            <w:r>
              <w:rPr>
                <w:rFonts w:hint="eastAsia"/>
                <w:lang w:val="en-US" w:eastAsia="zh-CN"/>
              </w:rPr>
              <w:t>4</w:t>
            </w:r>
          </w:p>
        </w:tc>
        <w:tc>
          <w:tcPr>
            <w:tcW w:w="1942" w:type="dxa"/>
            <w:tcBorders>
              <w:top w:val="single" w:color="000000" w:sz="6" w:space="0"/>
              <w:left w:val="single" w:color="000000" w:sz="6" w:space="0"/>
              <w:bottom w:val="single" w:color="000000" w:sz="6" w:space="0"/>
              <w:right w:val="single" w:color="000000" w:sz="6" w:space="0"/>
            </w:tcBorders>
            <w:noWrap w:val="0"/>
            <w:vAlign w:val="center"/>
          </w:tcPr>
          <w:p w14:paraId="72EE0096">
            <w:pPr>
              <w:pStyle w:val="36"/>
              <w:bidi w:val="0"/>
              <w:rPr>
                <w:rFonts w:hint="eastAsia"/>
              </w:rPr>
            </w:pPr>
            <w:r>
              <w:rPr>
                <w:rFonts w:hint="eastAsia"/>
                <w:lang w:val="en-US" w:eastAsia="zh-CN"/>
              </w:rPr>
              <w:t>高程</w:t>
            </w:r>
          </w:p>
        </w:tc>
        <w:tc>
          <w:tcPr>
            <w:tcW w:w="1205" w:type="dxa"/>
            <w:tcBorders>
              <w:top w:val="single" w:color="000000" w:sz="6" w:space="0"/>
              <w:left w:val="single" w:color="000000" w:sz="6" w:space="0"/>
              <w:bottom w:val="single" w:color="000000" w:sz="6" w:space="0"/>
              <w:right w:val="single" w:color="000000" w:sz="6" w:space="0"/>
            </w:tcBorders>
            <w:noWrap w:val="0"/>
            <w:vAlign w:val="center"/>
          </w:tcPr>
          <w:p w14:paraId="0FF69658">
            <w:pPr>
              <w:pStyle w:val="36"/>
              <w:bidi w:val="0"/>
              <w:rPr>
                <w:rFonts w:hint="eastAsia"/>
              </w:rPr>
            </w:pPr>
          </w:p>
        </w:tc>
        <w:tc>
          <w:tcPr>
            <w:tcW w:w="1213" w:type="dxa"/>
            <w:tcBorders>
              <w:top w:val="single" w:color="000000" w:sz="6" w:space="0"/>
              <w:left w:val="single" w:color="000000" w:sz="6" w:space="0"/>
              <w:bottom w:val="single" w:color="000000" w:sz="6" w:space="0"/>
              <w:right w:val="single" w:color="000000" w:sz="6" w:space="0"/>
            </w:tcBorders>
            <w:noWrap w:val="0"/>
            <w:vAlign w:val="center"/>
          </w:tcPr>
          <w:p w14:paraId="3CF46B86">
            <w:pPr>
              <w:pStyle w:val="36"/>
              <w:bidi w:val="0"/>
              <w:rPr>
                <w:rFonts w:hint="eastAsia"/>
              </w:rPr>
            </w:pPr>
            <w:r>
              <w:rPr>
                <w:rFonts w:hint="eastAsia"/>
                <w:lang w:val="en-US" w:eastAsia="zh-CN"/>
              </w:rPr>
              <w:t>数值</w:t>
            </w:r>
          </w:p>
        </w:tc>
        <w:tc>
          <w:tcPr>
            <w:tcW w:w="3896" w:type="dxa"/>
            <w:tcBorders>
              <w:top w:val="single" w:color="000000" w:sz="6" w:space="0"/>
              <w:left w:val="single" w:color="000000" w:sz="6" w:space="0"/>
              <w:bottom w:val="single" w:color="000000" w:sz="6" w:space="0"/>
              <w:right w:val="nil"/>
            </w:tcBorders>
            <w:noWrap w:val="0"/>
            <w:vAlign w:val="center"/>
          </w:tcPr>
          <w:p w14:paraId="203DC1E4">
            <w:pPr>
              <w:pStyle w:val="36"/>
              <w:bidi w:val="0"/>
              <w:rPr>
                <w:rFonts w:hint="eastAsia"/>
              </w:rPr>
            </w:pPr>
            <w:r>
              <w:rPr>
                <w:rFonts w:hint="eastAsia"/>
                <w:lang w:val="en-US" w:eastAsia="zh-CN"/>
              </w:rPr>
              <w:t>只读，保留3位小数</w:t>
            </w:r>
          </w:p>
        </w:tc>
      </w:tr>
      <w:tr w14:paraId="557D785C">
        <w:tblPrEx>
          <w:tblBorders>
            <w:top w:val="single" w:color="000000" w:sz="12" w:space="0"/>
            <w:left w:val="none" w:color="auto" w:sz="6" w:space="0"/>
            <w:bottom w:val="single" w:color="000000" w:sz="12" w:space="0"/>
            <w:right w:val="none" w:color="auto" w:sz="6" w:space="0"/>
            <w:insideH w:val="single" w:color="000000" w:sz="6" w:space="0"/>
            <w:insideV w:val="single" w:color="000000" w:sz="6" w:space="0"/>
          </w:tblBorders>
          <w:tblCellMar>
            <w:top w:w="0" w:type="dxa"/>
            <w:left w:w="108" w:type="dxa"/>
            <w:bottom w:w="0" w:type="dxa"/>
            <w:right w:w="108" w:type="dxa"/>
          </w:tblCellMar>
        </w:tblPrEx>
        <w:trPr>
          <w:trHeight w:val="340" w:hRule="atLeast"/>
        </w:trPr>
        <w:tc>
          <w:tcPr>
            <w:tcW w:w="815" w:type="dxa"/>
            <w:tcBorders>
              <w:top w:val="single" w:color="000000" w:sz="6" w:space="0"/>
              <w:left w:val="nil"/>
              <w:bottom w:val="single" w:color="000000" w:sz="12" w:space="0"/>
              <w:right w:val="single" w:color="000000" w:sz="6" w:space="0"/>
            </w:tcBorders>
            <w:noWrap w:val="0"/>
            <w:vAlign w:val="center"/>
          </w:tcPr>
          <w:p w14:paraId="7CB2AD10">
            <w:pPr>
              <w:pStyle w:val="36"/>
              <w:bidi w:val="0"/>
              <w:rPr>
                <w:rFonts w:hint="eastAsia"/>
              </w:rPr>
            </w:pPr>
            <w:r>
              <w:rPr>
                <w:rFonts w:hint="eastAsia"/>
                <w:lang w:val="en-US" w:eastAsia="zh-CN"/>
              </w:rPr>
              <w:t>5</w:t>
            </w:r>
          </w:p>
        </w:tc>
        <w:tc>
          <w:tcPr>
            <w:tcW w:w="1942" w:type="dxa"/>
            <w:tcBorders>
              <w:top w:val="single" w:color="000000" w:sz="6" w:space="0"/>
              <w:left w:val="single" w:color="000000" w:sz="6" w:space="0"/>
              <w:bottom w:val="single" w:color="000000" w:sz="12" w:space="0"/>
              <w:right w:val="single" w:color="000000" w:sz="6" w:space="0"/>
            </w:tcBorders>
            <w:noWrap w:val="0"/>
            <w:vAlign w:val="center"/>
          </w:tcPr>
          <w:p w14:paraId="4BDA4055">
            <w:pPr>
              <w:pStyle w:val="36"/>
              <w:bidi w:val="0"/>
              <w:rPr>
                <w:rFonts w:hint="eastAsia"/>
              </w:rPr>
            </w:pPr>
            <w:r>
              <w:rPr>
                <w:rFonts w:hint="eastAsia"/>
                <w:lang w:val="en-US" w:eastAsia="zh-CN"/>
              </w:rPr>
              <w:t>描述</w:t>
            </w:r>
          </w:p>
        </w:tc>
        <w:tc>
          <w:tcPr>
            <w:tcW w:w="1205" w:type="dxa"/>
            <w:tcBorders>
              <w:top w:val="single" w:color="000000" w:sz="6" w:space="0"/>
              <w:left w:val="single" w:color="000000" w:sz="6" w:space="0"/>
              <w:bottom w:val="single" w:color="000000" w:sz="12" w:space="0"/>
              <w:right w:val="single" w:color="000000" w:sz="6" w:space="0"/>
            </w:tcBorders>
            <w:noWrap w:val="0"/>
            <w:vAlign w:val="center"/>
          </w:tcPr>
          <w:p w14:paraId="40C7C1EE">
            <w:pPr>
              <w:pStyle w:val="36"/>
              <w:bidi w:val="0"/>
              <w:rPr>
                <w:rFonts w:hint="eastAsia"/>
              </w:rPr>
            </w:pPr>
          </w:p>
        </w:tc>
        <w:tc>
          <w:tcPr>
            <w:tcW w:w="1213" w:type="dxa"/>
            <w:tcBorders>
              <w:top w:val="single" w:color="000000" w:sz="6" w:space="0"/>
              <w:left w:val="single" w:color="000000" w:sz="6" w:space="0"/>
              <w:bottom w:val="single" w:color="000000" w:sz="12" w:space="0"/>
              <w:right w:val="single" w:color="000000" w:sz="6" w:space="0"/>
            </w:tcBorders>
            <w:noWrap w:val="0"/>
            <w:vAlign w:val="center"/>
          </w:tcPr>
          <w:p w14:paraId="14937C4E">
            <w:pPr>
              <w:pStyle w:val="36"/>
              <w:bidi w:val="0"/>
              <w:rPr>
                <w:rFonts w:hint="eastAsia"/>
              </w:rPr>
            </w:pPr>
            <w:r>
              <w:rPr>
                <w:rFonts w:hint="eastAsia"/>
                <w:lang w:val="en-US" w:eastAsia="zh-CN"/>
              </w:rPr>
              <w:t>字符串</w:t>
            </w:r>
          </w:p>
        </w:tc>
        <w:tc>
          <w:tcPr>
            <w:tcW w:w="3896" w:type="dxa"/>
            <w:tcBorders>
              <w:top w:val="single" w:color="000000" w:sz="6" w:space="0"/>
              <w:left w:val="single" w:color="000000" w:sz="6" w:space="0"/>
              <w:bottom w:val="single" w:color="000000" w:sz="12" w:space="0"/>
              <w:right w:val="nil"/>
            </w:tcBorders>
            <w:noWrap w:val="0"/>
            <w:vAlign w:val="center"/>
          </w:tcPr>
          <w:p w14:paraId="62DFA161">
            <w:pPr>
              <w:pStyle w:val="36"/>
              <w:bidi w:val="0"/>
              <w:rPr>
                <w:rFonts w:hint="eastAsia"/>
              </w:rPr>
            </w:pPr>
            <w:r>
              <w:rPr>
                <w:rFonts w:hint="eastAsia"/>
                <w:lang w:val="en-US" w:eastAsia="zh-CN"/>
              </w:rPr>
              <w:t>只读</w:t>
            </w:r>
          </w:p>
        </w:tc>
      </w:tr>
    </w:tbl>
    <w:p w14:paraId="0D7C632B">
      <w:pPr>
        <w:numPr>
          <w:ilvl w:val="0"/>
          <w:numId w:val="0"/>
        </w:numPr>
        <w:tabs>
          <w:tab w:val="left" w:pos="851"/>
        </w:tabs>
        <w:spacing w:line="360" w:lineRule="auto"/>
        <w:ind w:leftChars="200"/>
        <w:rPr>
          <w:rFonts w:hint="eastAsia" w:eastAsiaTheme="minorEastAsia"/>
          <w:b/>
          <w:sz w:val="24"/>
          <w:szCs w:val="24"/>
          <w:lang w:val="en-US" w:eastAsia="zh-CN"/>
        </w:rPr>
      </w:pPr>
    </w:p>
    <w:p w14:paraId="6A40DBD1">
      <w:pPr>
        <w:numPr>
          <w:ilvl w:val="0"/>
          <w:numId w:val="0"/>
        </w:numPr>
        <w:tabs>
          <w:tab w:val="left" w:pos="851"/>
        </w:tabs>
        <w:spacing w:line="360" w:lineRule="auto"/>
        <w:ind w:leftChars="200"/>
        <w:rPr>
          <w:rFonts w:hint="eastAsia" w:eastAsiaTheme="minorEastAsia"/>
          <w:b/>
          <w:sz w:val="24"/>
          <w:szCs w:val="24"/>
          <w:lang w:val="en-US" w:eastAsia="zh-CN"/>
        </w:rPr>
      </w:pPr>
    </w:p>
    <w:p w14:paraId="5A1A8AB9">
      <w:pPr>
        <w:numPr>
          <w:ilvl w:val="0"/>
          <w:numId w:val="36"/>
        </w:numPr>
        <w:tabs>
          <w:tab w:val="left" w:pos="851"/>
        </w:tabs>
        <w:spacing w:line="360" w:lineRule="auto"/>
        <w:ind w:left="0" w:firstLine="482" w:firstLineChars="200"/>
        <w:rPr>
          <w:rFonts w:hint="eastAsia"/>
          <w:b/>
          <w:bCs/>
          <w:lang w:val="en-US" w:eastAsia="zh-CN"/>
        </w:rPr>
      </w:pPr>
      <w:r>
        <w:rPr>
          <w:rFonts w:hint="eastAsia"/>
          <w:b/>
          <w:bCs/>
          <w:lang w:val="en-US" w:eastAsia="zh-CN"/>
        </w:rPr>
        <w:t>水滴形交通岛</w:t>
      </w:r>
    </w:p>
    <w:p w14:paraId="1CD0ED2E">
      <w:pPr>
        <w:numPr>
          <w:ilvl w:val="0"/>
          <w:numId w:val="36"/>
        </w:numPr>
        <w:tabs>
          <w:tab w:val="left" w:pos="851"/>
        </w:tabs>
        <w:spacing w:line="360" w:lineRule="auto"/>
        <w:ind w:left="0" w:firstLine="482" w:firstLineChars="200"/>
        <w:rPr>
          <w:rFonts w:hint="eastAsia"/>
          <w:b/>
          <w:bCs/>
          <w:lang w:val="en-US" w:eastAsia="zh-CN"/>
        </w:rPr>
      </w:pPr>
      <w:r>
        <w:rPr>
          <w:rFonts w:hint="eastAsia"/>
          <w:b/>
          <w:bCs/>
          <w:lang w:val="en-US" w:eastAsia="zh-CN"/>
        </w:rPr>
        <w:t>鱼腹式交通岛</w:t>
      </w:r>
    </w:p>
    <w:p w14:paraId="10996F22">
      <w:pPr>
        <w:numPr>
          <w:ilvl w:val="0"/>
          <w:numId w:val="36"/>
        </w:numPr>
        <w:tabs>
          <w:tab w:val="left" w:pos="851"/>
        </w:tabs>
        <w:spacing w:line="360" w:lineRule="auto"/>
        <w:ind w:left="0" w:firstLine="482" w:firstLineChars="200"/>
        <w:rPr>
          <w:rFonts w:hint="eastAsia"/>
          <w:b/>
          <w:bCs/>
          <w:lang w:val="en-US" w:eastAsia="zh-CN"/>
        </w:rPr>
      </w:pPr>
      <w:r>
        <w:rPr>
          <w:rFonts w:hint="eastAsia"/>
          <w:b/>
          <w:bCs/>
          <w:lang w:val="en-US" w:eastAsia="zh-CN"/>
        </w:rPr>
        <w:t>单右转弯交通岛</w:t>
      </w:r>
    </w:p>
    <w:p w14:paraId="79007E89">
      <w:pPr>
        <w:numPr>
          <w:ilvl w:val="0"/>
          <w:numId w:val="36"/>
        </w:numPr>
        <w:tabs>
          <w:tab w:val="left" w:pos="851"/>
        </w:tabs>
        <w:spacing w:line="360" w:lineRule="auto"/>
        <w:ind w:left="0" w:firstLine="482" w:firstLineChars="200"/>
        <w:rPr>
          <w:rFonts w:hint="eastAsia"/>
          <w:b/>
          <w:bCs/>
          <w:lang w:val="en-US" w:eastAsia="zh-CN"/>
        </w:rPr>
      </w:pPr>
      <w:r>
        <w:rPr>
          <w:rFonts w:hint="eastAsia"/>
          <w:b/>
          <w:bCs/>
          <w:lang w:val="en-US" w:eastAsia="zh-CN"/>
        </w:rPr>
        <w:t>双右转弯交通岛</w:t>
      </w:r>
    </w:p>
    <w:p w14:paraId="5119A584">
      <w:pPr>
        <w:numPr>
          <w:ilvl w:val="0"/>
          <w:numId w:val="36"/>
        </w:numPr>
        <w:tabs>
          <w:tab w:val="left" w:pos="851"/>
        </w:tabs>
        <w:spacing w:line="360" w:lineRule="auto"/>
        <w:ind w:left="0" w:firstLine="482" w:firstLineChars="200"/>
        <w:rPr>
          <w:rFonts w:hint="eastAsia"/>
          <w:b/>
          <w:bCs/>
          <w:lang w:val="en-US" w:eastAsia="zh-CN"/>
        </w:rPr>
      </w:pPr>
      <w:r>
        <w:rPr>
          <w:rFonts w:hint="eastAsia"/>
          <w:b/>
          <w:bCs/>
          <w:lang w:val="en-US" w:eastAsia="zh-CN"/>
        </w:rPr>
        <w:t>四边形交通岛</w:t>
      </w:r>
    </w:p>
    <w:p w14:paraId="41381684">
      <w:pPr>
        <w:rPr>
          <w:rFonts w:hint="default"/>
          <w:lang w:val="en-US" w:eastAsia="zh-CN"/>
        </w:rPr>
      </w:pPr>
      <w:r>
        <w:rPr>
          <w:rFonts w:hint="eastAsia"/>
          <w:lang w:val="en-US" w:eastAsia="zh-CN"/>
        </w:rPr>
        <w:t>四边形交通岛适用场景主要有在三车行道的道路中央变换对向行驶的车道数和位于行车道与非机动车道之间用于增设右转弯车道。根据调研，三车行道中央设置四边形交通岛的情况并不多，且并不利用交通通行，另一方面出于安全考虑，标线设计应尽量不挤占非机动车道，也符合现实设计趋势。因此本次改造升级不支持四边形交通岛。</w:t>
      </w:r>
    </w:p>
    <w:p w14:paraId="3A0E738E">
      <w:pPr>
        <w:pStyle w:val="37"/>
        <w:bidi w:val="0"/>
        <w:rPr>
          <w:rFonts w:hint="default" w:eastAsia="仿宋"/>
          <w:lang w:val="en-US" w:eastAsia="zh-CN"/>
        </w:rPr>
      </w:pPr>
      <w:r>
        <w:drawing>
          <wp:inline distT="0" distB="0" distL="114300" distR="114300">
            <wp:extent cx="874395" cy="2160270"/>
            <wp:effectExtent l="0" t="0" r="1905" b="190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114"/>
                    <a:srcRect b="2778"/>
                    <a:stretch>
                      <a:fillRect/>
                    </a:stretch>
                  </pic:blipFill>
                  <pic:spPr>
                    <a:xfrm flipH="1">
                      <a:off x="0" y="0"/>
                      <a:ext cx="874395" cy="21602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129665" cy="2165350"/>
            <wp:effectExtent l="0" t="0" r="3810" b="635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115"/>
                    <a:stretch>
                      <a:fillRect/>
                    </a:stretch>
                  </pic:blipFill>
                  <pic:spPr>
                    <a:xfrm>
                      <a:off x="0" y="0"/>
                      <a:ext cx="1129665" cy="2165350"/>
                    </a:xfrm>
                    <a:prstGeom prst="rect">
                      <a:avLst/>
                    </a:prstGeom>
                    <a:noFill/>
                    <a:ln>
                      <a:noFill/>
                    </a:ln>
                  </pic:spPr>
                </pic:pic>
              </a:graphicData>
            </a:graphic>
          </wp:inline>
        </w:drawing>
      </w:r>
    </w:p>
    <w:p w14:paraId="64355A8F">
      <w:pPr>
        <w:rPr>
          <w:rFonts w:hint="eastAsia"/>
          <w:lang w:val="en-US" w:eastAsia="zh-CN"/>
        </w:rPr>
      </w:pPr>
    </w:p>
    <w:p w14:paraId="79187DC3">
      <w:pPr>
        <w:rPr>
          <w:rFonts w:hint="eastAsia"/>
          <w:lang w:val="en-US" w:eastAsia="zh-CN"/>
        </w:rPr>
      </w:pPr>
    </w:p>
    <w:p w14:paraId="7F424250">
      <w:pPr>
        <w:rPr>
          <w:rFonts w:hint="eastAsia"/>
          <w:lang w:val="en-US" w:eastAsia="zh-CN"/>
        </w:rPr>
      </w:pPr>
    </w:p>
    <w:p w14:paraId="0F14FCB5">
      <w:pPr>
        <w:rPr>
          <w:rFonts w:hint="eastAsia"/>
          <w:lang w:val="en-US" w:eastAsia="zh-CN"/>
        </w:rPr>
      </w:pPr>
    </w:p>
    <w:p w14:paraId="16AEB0E7">
      <w:pPr>
        <w:pStyle w:val="4"/>
        <w:bidi w:val="0"/>
        <w:rPr>
          <w:rFonts w:hint="default"/>
          <w:lang w:val="en-US" w:eastAsia="zh-CN"/>
        </w:rPr>
      </w:pPr>
      <w:r>
        <w:rPr>
          <w:rFonts w:hint="eastAsia"/>
          <w:lang w:val="en-US" w:eastAsia="zh-CN"/>
        </w:rPr>
        <w:t>平交模板</w:t>
      </w:r>
    </w:p>
    <w:p w14:paraId="5A22B55E">
      <w:pPr>
        <w:bidi w:val="0"/>
        <w:rPr>
          <w:rFonts w:hint="default"/>
          <w:lang w:val="en-US" w:eastAsia="zh-CN"/>
        </w:rPr>
      </w:pPr>
    </w:p>
    <w:p w14:paraId="110C329A">
      <w:pPr>
        <w:pStyle w:val="3"/>
        <w:tabs>
          <w:tab w:val="left" w:pos="7200"/>
        </w:tabs>
        <w:bidi w:val="0"/>
        <w:rPr>
          <w:rFonts w:hint="eastAsia"/>
          <w:lang w:val="en-US" w:eastAsia="zh-CN"/>
        </w:rPr>
      </w:pPr>
      <w:r>
        <w:rPr>
          <w:rFonts w:hint="eastAsia"/>
          <w:lang w:val="en-US" w:eastAsia="zh-CN"/>
        </w:rPr>
        <w:t>平交流程功能需求</w:t>
      </w:r>
    </w:p>
    <w:p w14:paraId="42C2DD09">
      <w:pPr>
        <w:pStyle w:val="3"/>
        <w:bidi w:val="0"/>
        <w:rPr>
          <w:rFonts w:hint="default"/>
          <w:lang w:val="en-US" w:eastAsia="zh-CN"/>
        </w:rPr>
      </w:pPr>
      <w:r>
        <w:rPr>
          <w:rFonts w:hint="eastAsia"/>
          <w:lang w:val="en-US" w:eastAsia="zh-CN"/>
        </w:rPr>
        <w:t>确定平交类型</w:t>
      </w:r>
    </w:p>
    <w:p w14:paraId="348BB43D">
      <w:pPr>
        <w:pStyle w:val="3"/>
        <w:bidi w:val="0"/>
        <w:rPr>
          <w:rFonts w:hint="default"/>
          <w:lang w:val="en-US" w:eastAsia="zh-CN"/>
        </w:rPr>
      </w:pPr>
      <w:r>
        <w:rPr>
          <w:rFonts w:hint="eastAsia"/>
          <w:lang w:val="en-US" w:eastAsia="zh-CN"/>
        </w:rPr>
        <w:t>进出口道宽度布置</w:t>
      </w:r>
    </w:p>
    <w:p w14:paraId="770EEC64">
      <w:pPr>
        <w:pStyle w:val="4"/>
        <w:bidi w:val="0"/>
        <w:rPr>
          <w:rFonts w:hint="default"/>
          <w:lang w:val="en-US" w:eastAsia="zh-CN"/>
        </w:rPr>
      </w:pPr>
      <w:r>
        <w:rPr>
          <w:rFonts w:hint="eastAsia"/>
          <w:lang w:val="en-US" w:eastAsia="zh-CN"/>
        </w:rPr>
        <w:t>宽度组成</w:t>
      </w:r>
    </w:p>
    <w:p w14:paraId="71EA5498">
      <w:pPr>
        <w:rPr>
          <w:rFonts w:hint="default"/>
          <w:lang w:val="en-US" w:eastAsia="zh-CN"/>
        </w:rPr>
      </w:pPr>
      <w:r>
        <w:rPr>
          <w:rFonts w:hint="eastAsia"/>
          <w:lang w:val="en-US" w:eastAsia="zh-CN"/>
        </w:rPr>
        <w:t>该部分</w:t>
      </w:r>
    </w:p>
    <w:p w14:paraId="3DC9DA77">
      <w:pPr>
        <w:rPr>
          <w:rFonts w:hint="eastAsia"/>
          <w:lang w:val="en-US" w:eastAsia="zh-CN"/>
        </w:rPr>
      </w:pPr>
      <w:r>
        <w:rPr>
          <w:rFonts w:hint="eastAsia"/>
          <w:lang w:val="en-US" w:eastAsia="zh-CN"/>
        </w:rPr>
        <w:t>基于无样式，四号加粗；字体中文宋体，英文和复杂字体Time New Roman；段落：1.5倍间距，其余都是0或无，间距勾选定义网格；编号：对齐位置都是0，编号和汉字之间不用制表符，用空格。</w:t>
      </w:r>
    </w:p>
    <w:p w14:paraId="7D30658B">
      <w:pPr>
        <w:pStyle w:val="5"/>
        <w:bidi w:val="0"/>
        <w:rPr>
          <w:rFonts w:hint="default"/>
          <w:lang w:val="en-US" w:eastAsia="zh-CN"/>
        </w:rPr>
      </w:pPr>
      <w:r>
        <w:rPr>
          <w:rFonts w:hint="eastAsia"/>
          <w:lang w:val="en-US" w:eastAsia="zh-CN"/>
        </w:rPr>
        <w:t>四级标题</w:t>
      </w:r>
    </w:p>
    <w:p w14:paraId="35E59A7E">
      <w:pPr>
        <w:rPr>
          <w:rFonts w:hint="default"/>
          <w:lang w:val="en-US" w:eastAsia="zh-CN"/>
        </w:rPr>
      </w:pPr>
      <w:r>
        <w:rPr>
          <w:rFonts w:hint="eastAsia"/>
          <w:lang w:val="en-US" w:eastAsia="zh-CN"/>
        </w:rPr>
        <w:t>基于无样式，小四加粗；字体中文宋体，英文和复杂字体Time New Roman；段落：1.5倍间距，其余都是0或无，间距勾选定义网格；编号：对齐位置都是0，编号和汉字之间不用制表符，用空格。</w:t>
      </w:r>
    </w:p>
    <w:p w14:paraId="1FCBFFBB">
      <w:pPr>
        <w:numPr>
          <w:ilvl w:val="0"/>
          <w:numId w:val="34"/>
        </w:numPr>
        <w:tabs>
          <w:tab w:val="left" w:pos="851"/>
        </w:tabs>
        <w:spacing w:line="360" w:lineRule="auto"/>
        <w:ind w:left="0" w:firstLine="482" w:firstLineChars="200"/>
        <w:rPr>
          <w:rFonts w:ascii="Times New Roman" w:hAnsi="Times New Roman" w:eastAsiaTheme="minorEastAsia"/>
          <w:b/>
          <w:sz w:val="24"/>
          <w:szCs w:val="24"/>
        </w:rPr>
      </w:pPr>
      <w:r>
        <w:rPr>
          <w:rFonts w:hint="eastAsia" w:ascii="Times New Roman" w:hAnsi="Times New Roman" w:eastAsiaTheme="minorEastAsia"/>
          <w:b/>
          <w:sz w:val="24"/>
          <w:szCs w:val="24"/>
        </w:rPr>
        <w:t>五级标题</w:t>
      </w:r>
    </w:p>
    <w:p w14:paraId="20624419">
      <w:pPr>
        <w:numPr>
          <w:ilvl w:val="0"/>
          <w:numId w:val="35"/>
        </w:numPr>
        <w:tabs>
          <w:tab w:val="left" w:pos="851"/>
        </w:tabs>
        <w:spacing w:line="360" w:lineRule="auto"/>
        <w:ind w:left="0" w:firstLine="482" w:firstLineChars="200"/>
        <w:rPr>
          <w:rFonts w:ascii="Times New Roman" w:hAnsi="Times New Roman" w:eastAsiaTheme="minorEastAsia"/>
          <w:b/>
          <w:sz w:val="24"/>
          <w:szCs w:val="24"/>
        </w:rPr>
      </w:pPr>
      <w:r>
        <w:rPr>
          <w:rFonts w:hint="eastAsia" w:ascii="Times New Roman" w:hAnsi="Times New Roman" w:eastAsiaTheme="minorEastAsia"/>
          <w:b/>
          <w:sz w:val="24"/>
          <w:szCs w:val="24"/>
        </w:rPr>
        <w:t>六级标题</w:t>
      </w:r>
    </w:p>
    <w:p w14:paraId="624A16ED">
      <w:pPr>
        <w:numPr>
          <w:ilvl w:val="0"/>
          <w:numId w:val="32"/>
        </w:numPr>
        <w:tabs>
          <w:tab w:val="left" w:pos="567"/>
          <w:tab w:val="left" w:pos="709"/>
        </w:tabs>
        <w:spacing w:line="360" w:lineRule="auto"/>
        <w:ind w:left="0" w:firstLine="482"/>
        <w:rPr>
          <w:rFonts w:hint="eastAsia" w:ascii="Times New Roman" w:hAnsi="Times New Roman"/>
          <w:b/>
          <w:sz w:val="24"/>
          <w:szCs w:val="24"/>
        </w:rPr>
      </w:pPr>
      <w:r>
        <w:rPr>
          <w:rFonts w:hint="eastAsia" w:ascii="Times New Roman" w:hAnsi="Times New Roman"/>
          <w:b/>
          <w:sz w:val="24"/>
          <w:szCs w:val="24"/>
        </w:rPr>
        <w:t>七级标题</w:t>
      </w:r>
    </w:p>
    <w:p w14:paraId="5026FA62">
      <w:pPr>
        <w:pStyle w:val="14"/>
        <w:rPr>
          <w:rFonts w:hint="default"/>
          <w:lang w:val="en-US" w:eastAsia="zh-CN"/>
        </w:rPr>
      </w:pPr>
    </w:p>
    <w:p w14:paraId="7C567A56">
      <w:pPr>
        <w:pStyle w:val="33"/>
        <w:rPr>
          <w:rFonts w:hint="eastAsia" w:cs="Times New Roman"/>
          <w:color w:val="auto"/>
          <w:highlight w:val="none"/>
          <w:lang w:val="en-US" w:eastAsia="zh-CN"/>
        </w:rPr>
      </w:pPr>
      <w:bookmarkStart w:id="7" w:name="_Ref150192378"/>
      <w:r>
        <w:rPr>
          <w:rFonts w:ascii="Times New Roman" w:hAnsi="Times New Roman" w:eastAsia="宋体" w:cs="Times New Roman"/>
          <w:color w:val="auto"/>
          <w:highlight w:val="none"/>
        </w:rPr>
        <w:t>图</w:t>
      </w:r>
      <w:r>
        <w:rPr>
          <w:rFonts w:hint="default" w:ascii="Times New Roman" w:hAnsi="Times New Roman" w:eastAsia="宋体" w:cs="Times New Roman"/>
          <w:color w:val="auto"/>
          <w:highlight w:val="none"/>
        </w:rPr>
        <w:fldChar w:fldCharType="begin"/>
      </w:r>
      <w:r>
        <w:rPr>
          <w:rFonts w:hint="default" w:ascii="Times New Roman" w:hAnsi="Times New Roman" w:eastAsia="宋体" w:cs="Times New Roman"/>
          <w:color w:val="auto"/>
          <w:highlight w:val="none"/>
        </w:rPr>
        <w:instrText xml:space="preserve"> STYLEREF 1 \s </w:instrText>
      </w:r>
      <w:r>
        <w:rPr>
          <w:rFonts w:hint="default" w:ascii="Times New Roman" w:hAnsi="Times New Roman" w:eastAsia="宋体" w:cs="Times New Roman"/>
          <w:color w:val="auto"/>
          <w:highlight w:val="none"/>
        </w:rPr>
        <w:fldChar w:fldCharType="separate"/>
      </w:r>
      <w:r>
        <w:rPr>
          <w:rFonts w:hint="default" w:ascii="Times New Roman" w:hAnsi="Times New Roman" w:eastAsia="宋体" w:cs="Times New Roman"/>
          <w:color w:val="auto"/>
          <w:highlight w:val="none"/>
        </w:rPr>
        <w:t>6</w:t>
      </w:r>
      <w:r>
        <w:rPr>
          <w:rFonts w:hint="default" w:ascii="Times New Roman" w:hAnsi="Times New Roman" w:eastAsia="宋体" w:cs="Times New Roman"/>
          <w:color w:val="auto"/>
          <w:highlight w:val="none"/>
        </w:rPr>
        <w:fldChar w:fldCharType="end"/>
      </w:r>
      <w:r>
        <w:rPr>
          <w:rFonts w:hint="eastAsia" w:ascii="Times New Roman" w:hAnsi="Times New Roman" w:eastAsia="宋体" w:cs="Times New Roman"/>
          <w:color w:val="auto"/>
          <w:highlight w:val="none"/>
        </w:rPr>
        <w:t>-</w:t>
      </w:r>
      <w:r>
        <w:rPr>
          <w:rFonts w:hint="default" w:ascii="Times New Roman" w:hAnsi="Times New Roman" w:eastAsia="宋体" w:cs="Times New Roman"/>
          <w:color w:val="auto"/>
          <w:highlight w:val="none"/>
        </w:rPr>
        <w:fldChar w:fldCharType="begin"/>
      </w:r>
      <w:r>
        <w:rPr>
          <w:rFonts w:hint="default" w:ascii="Times New Roman" w:hAnsi="Times New Roman" w:eastAsia="宋体" w:cs="Times New Roman"/>
          <w:color w:val="auto"/>
          <w:highlight w:val="none"/>
        </w:rPr>
        <w:instrText xml:space="preserve"> SEQ 图 \* ARABIC \s 1 </w:instrText>
      </w:r>
      <w:r>
        <w:rPr>
          <w:rFonts w:hint="default" w:ascii="Times New Roman" w:hAnsi="Times New Roman" w:eastAsia="宋体" w:cs="Times New Roman"/>
          <w:color w:val="auto"/>
          <w:highlight w:val="none"/>
        </w:rPr>
        <w:fldChar w:fldCharType="separate"/>
      </w:r>
      <w:r>
        <w:rPr>
          <w:rFonts w:hint="default" w:ascii="Times New Roman" w:hAnsi="Times New Roman" w:eastAsia="宋体" w:cs="Times New Roman"/>
          <w:color w:val="auto"/>
          <w:highlight w:val="none"/>
        </w:rPr>
        <w:t>1</w:t>
      </w:r>
      <w:r>
        <w:rPr>
          <w:rFonts w:hint="default" w:ascii="Times New Roman" w:hAnsi="Times New Roman" w:eastAsia="宋体" w:cs="Times New Roman"/>
          <w:color w:val="auto"/>
          <w:highlight w:val="none"/>
        </w:rPr>
        <w:fldChar w:fldCharType="end"/>
      </w:r>
      <w:bookmarkEnd w:id="7"/>
      <w:r>
        <w:rPr>
          <w:rFonts w:ascii="Times New Roman" w:hAnsi="Times New Roman" w:eastAsia="宋体" w:cs="Times New Roman"/>
          <w:color w:val="auto"/>
          <w:highlight w:val="none"/>
        </w:rPr>
        <w:t xml:space="preserve"> </w:t>
      </w:r>
      <w:r>
        <w:rPr>
          <w:rFonts w:hint="eastAsia" w:cs="Times New Roman"/>
          <w:color w:val="auto"/>
          <w:highlight w:val="none"/>
          <w:lang w:val="en-US" w:eastAsia="zh-CN"/>
        </w:rPr>
        <w:t>××××</w:t>
      </w:r>
    </w:p>
    <w:p w14:paraId="1F7B32FC">
      <w:pPr>
        <w:pStyle w:val="34"/>
        <w:bidi w:val="0"/>
        <w:rPr>
          <w:rFonts w:hint="eastAsia" w:asciiTheme="minorEastAsia" w:hAnsiTheme="minorEastAsia"/>
          <w:b/>
          <w:sz w:val="24"/>
          <w:szCs w:val="24"/>
        </w:rPr>
      </w:pPr>
      <w:r>
        <w:rPr>
          <w:rFonts w:ascii="Times New Roman" w:hAnsi="Times New Roman" w:eastAsia="宋体" w:cs="Times New Roman"/>
          <w:color w:val="auto"/>
          <w:highlight w:val="none"/>
        </w:rPr>
        <w:t>表</w:t>
      </w:r>
      <w:r>
        <w:rPr>
          <w:rFonts w:hint="default" w:ascii="Times New Roman" w:hAnsi="Times New Roman" w:eastAsia="宋体" w:cs="Times New Roman"/>
          <w:color w:val="auto"/>
          <w:highlight w:val="none"/>
        </w:rPr>
        <w:fldChar w:fldCharType="begin"/>
      </w:r>
      <w:r>
        <w:rPr>
          <w:rFonts w:hint="default" w:ascii="Times New Roman" w:hAnsi="Times New Roman" w:eastAsia="宋体" w:cs="Times New Roman"/>
          <w:color w:val="auto"/>
          <w:highlight w:val="none"/>
        </w:rPr>
        <w:instrText xml:space="preserve"> STYLEREF 1 \s </w:instrText>
      </w:r>
      <w:r>
        <w:rPr>
          <w:rFonts w:hint="default" w:ascii="Times New Roman" w:hAnsi="Times New Roman" w:eastAsia="宋体" w:cs="Times New Roman"/>
          <w:color w:val="auto"/>
          <w:highlight w:val="none"/>
        </w:rPr>
        <w:fldChar w:fldCharType="separate"/>
      </w:r>
      <w:r>
        <w:rPr>
          <w:rFonts w:hint="default" w:ascii="Times New Roman" w:hAnsi="Times New Roman" w:eastAsia="宋体" w:cs="Times New Roman"/>
          <w:color w:val="auto"/>
          <w:highlight w:val="none"/>
        </w:rPr>
        <w:t>6</w:t>
      </w:r>
      <w:r>
        <w:rPr>
          <w:rFonts w:hint="default" w:ascii="Times New Roman" w:hAnsi="Times New Roman" w:eastAsia="宋体" w:cs="Times New Roman"/>
          <w:color w:val="auto"/>
          <w:highlight w:val="none"/>
        </w:rPr>
        <w:fldChar w:fldCharType="end"/>
      </w:r>
      <w:r>
        <w:rPr>
          <w:rFonts w:hint="eastAsia" w:ascii="Times New Roman" w:hAnsi="Times New Roman" w:eastAsia="宋体" w:cs="Times New Roman"/>
          <w:color w:val="auto"/>
          <w:highlight w:val="none"/>
          <w:lang w:eastAsia="zh-CN"/>
        </w:rPr>
        <w:t>-</w:t>
      </w:r>
      <w:r>
        <w:rPr>
          <w:rFonts w:hint="default" w:ascii="Times New Roman" w:hAnsi="Times New Roman" w:eastAsia="宋体" w:cs="Times New Roman"/>
          <w:color w:val="auto"/>
          <w:highlight w:val="none"/>
        </w:rPr>
        <w:fldChar w:fldCharType="begin"/>
      </w:r>
      <w:r>
        <w:rPr>
          <w:rFonts w:hint="default" w:ascii="Times New Roman" w:hAnsi="Times New Roman" w:eastAsia="宋体" w:cs="Times New Roman"/>
          <w:color w:val="auto"/>
          <w:highlight w:val="none"/>
        </w:rPr>
        <w:instrText xml:space="preserve"> SEQ 表 \* ARABIC \s 1 </w:instrText>
      </w:r>
      <w:r>
        <w:rPr>
          <w:rFonts w:hint="default" w:ascii="Times New Roman" w:hAnsi="Times New Roman" w:eastAsia="宋体" w:cs="Times New Roman"/>
          <w:color w:val="auto"/>
          <w:highlight w:val="none"/>
        </w:rPr>
        <w:fldChar w:fldCharType="separate"/>
      </w:r>
      <w:r>
        <w:rPr>
          <w:rFonts w:hint="default" w:ascii="Times New Roman" w:hAnsi="Times New Roman" w:eastAsia="宋体" w:cs="Times New Roman"/>
          <w:color w:val="auto"/>
          <w:highlight w:val="none"/>
        </w:rPr>
        <w:t>1</w:t>
      </w:r>
      <w:r>
        <w:rPr>
          <w:rFonts w:hint="default" w:ascii="Times New Roman" w:hAnsi="Times New Roman" w:eastAsia="宋体" w:cs="Times New Roman"/>
          <w:color w:val="auto"/>
          <w:highlight w:val="none"/>
        </w:rPr>
        <w:fldChar w:fldCharType="end"/>
      </w:r>
      <w:r>
        <w:rPr>
          <w:rFonts w:hint="default" w:ascii="Times New Roman" w:hAnsi="Times New Roman" w:eastAsia="宋体" w:cs="Times New Roman"/>
          <w:color w:val="auto"/>
          <w:highlight w:val="none"/>
          <w:lang w:val="en-US" w:eastAsia="zh-CN"/>
        </w:rPr>
        <w:t xml:space="preserve"> </w:t>
      </w:r>
      <w:r>
        <w:rPr>
          <w:rFonts w:hint="eastAsia" w:cs="Times New Roman"/>
          <w:color w:val="auto"/>
          <w:highlight w:val="none"/>
          <w:lang w:val="en-US" w:eastAsia="zh-CN"/>
        </w:rPr>
        <w:t>××××</w:t>
      </w:r>
    </w:p>
    <w:p w14:paraId="4272AA40">
      <w:pPr>
        <w:rPr>
          <w:rFonts w:hint="default"/>
          <w:lang w:val="en-US" w:eastAsia="zh-CN"/>
        </w:rPr>
      </w:pPr>
    </w:p>
    <w:p w14:paraId="60B29B3F">
      <w:pPr>
        <w:rPr>
          <w:rFonts w:hint="default"/>
          <w:lang w:val="en-US" w:eastAsia="zh-CN"/>
        </w:rPr>
      </w:pPr>
    </w:p>
    <w:sectPr>
      <w:headerReference r:id="rId6" w:type="default"/>
      <w:footerReference r:id="rId7" w:type="default"/>
      <w:pgSz w:w="11906" w:h="16838"/>
      <w:pgMar w:top="1134" w:right="1134" w:bottom="1134" w:left="1701" w:header="737" w:footer="992" w:gutter="0"/>
      <w:pgNumType w:fmt="decimal"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50"/>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仿宋">
    <w:panose1 w:val="02010609060101010101"/>
    <w:charset w:val="86"/>
    <w:family w:val="auto"/>
    <w:pitch w:val="default"/>
    <w:sig w:usb0="800002BF" w:usb1="38CF7CFA" w:usb2="00000016" w:usb3="00000000" w:csb0="00040001" w:csb1="00000000"/>
  </w:font>
  <w:font w:name="Verdana">
    <w:panose1 w:val="020B0604030504040204"/>
    <w:charset w:val="00"/>
    <w:family w:val="auto"/>
    <w:pitch w:val="default"/>
    <w:sig w:usb0="A00006FF" w:usb1="4000205B" w:usb2="00000010" w:usb3="00000000" w:csb0="2000019F" w:csb1="00000000"/>
  </w:font>
  <w:font w:name="华文细黑">
    <w:panose1 w:val="02010600040101010101"/>
    <w:charset w:val="86"/>
    <w:family w:val="auto"/>
    <w:pitch w:val="default"/>
    <w:sig w:usb0="00000287" w:usb1="080F0000" w:usb2="00000000" w:usb3="00000000" w:csb0="0004009F" w:csb1="DFD7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4002EFF" w:usb1="C2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0734B51">
    <w:pPr>
      <w:pStyle w:val="19"/>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84A91E3">
                          <w:pPr>
                            <w:pStyle w:val="19"/>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A044yAgAAYQQAAA4AAABkcnMvZTJvRG9jLnhtbK1UzY7TMBC+I/EO&#10;lu80aStW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4YDTjjICAABhBAAADgAAAAAAAAABACAAAAAfAQAAZHJzL2Uyb0RvYy54bWxQSwUG&#10;AAAAAAYABgBZAQAAwwUAAAAA&#10;">
              <v:fill on="f" focussize="0,0"/>
              <v:stroke on="f" weight="0.5pt"/>
              <v:imagedata o:title=""/>
              <o:lock v:ext="edit" aspectratio="f"/>
              <v:textbox inset="0mm,0mm,0mm,0mm" style="mso-fit-shape-to-text:t;">
                <w:txbxContent>
                  <w:p w14:paraId="484A91E3">
                    <w:pPr>
                      <w:pStyle w:val="19"/>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80"/>
      </w:pPr>
      <w:r>
        <w:separator/>
      </w:r>
    </w:p>
  </w:footnote>
  <w:footnote w:type="continuationSeparator" w:id="1">
    <w:p>
      <w:pPr>
        <w:spacing w:line="36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6DF4D0">
    <w:pPr>
      <w:pStyle w:val="20"/>
      <w:jc w:val="center"/>
      <w:rPr>
        <w:rFonts w:hint="default" w:eastAsia="宋体"/>
        <w:lang w:val="en-US" w:eastAsia="zh-C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A495AD">
    <w:pPr>
      <w:pStyle w:val="20"/>
      <w:pBdr>
        <w:bottom w:val="single" w:color="auto" w:sz="4" w:space="1"/>
      </w:pBdr>
      <w:jc w:val="center"/>
      <w:rPr>
        <w:rFonts w:hint="default"/>
        <w:lang w:val="en-US" w:eastAsia="zh-CN"/>
      </w:rPr>
    </w:pPr>
    <w:r>
      <w:rPr>
        <w:rFonts w:hint="default"/>
        <w:lang w:val="en-US" w:eastAsia="zh-CN"/>
      </w:rPr>
      <w:t>平交设计模块改版升级</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31068E"/>
    <w:multiLevelType w:val="multilevel"/>
    <w:tmpl w:val="8331068E"/>
    <w:lvl w:ilvl="0" w:tentative="0">
      <w:start w:val="1"/>
      <w:numFmt w:val="decimalEnclosedParen"/>
      <w:suff w:val="space"/>
      <w:lvlText w:val="%1"/>
      <w:lvlJc w:val="left"/>
      <w:pPr>
        <w:ind w:left="1400" w:hanging="420"/>
      </w:pPr>
      <w:rPr>
        <w:rFonts w:hint="eastAsia" w:ascii="宋体" w:hAnsi="宋体" w:eastAsia="宋体"/>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84A77BB6"/>
    <w:multiLevelType w:val="multilevel"/>
    <w:tmpl w:val="84A77BB6"/>
    <w:lvl w:ilvl="0" w:tentative="0">
      <w:start w:val="1"/>
      <w:numFmt w:val="decimalEnclosedParen"/>
      <w:suff w:val="space"/>
      <w:lvlText w:val="%1"/>
      <w:lvlJc w:val="left"/>
      <w:pPr>
        <w:ind w:left="1400" w:hanging="420"/>
      </w:pPr>
      <w:rPr>
        <w:rFonts w:hint="eastAsia" w:ascii="宋体" w:hAnsi="宋体" w:eastAsia="宋体"/>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867C147B"/>
    <w:multiLevelType w:val="multilevel"/>
    <w:tmpl w:val="867C147B"/>
    <w:lvl w:ilvl="0" w:tentative="0">
      <w:start w:val="1"/>
      <w:numFmt w:val="decimalEnclosedCircle"/>
      <w:suff w:val="space"/>
      <w:lvlText w:val="%1"/>
      <w:lvlJc w:val="left"/>
      <w:pPr>
        <w:ind w:left="840" w:hanging="360"/>
      </w:pPr>
      <w:rPr>
        <w:rFonts w:hint="eastAsia" w:ascii="宋体" w:hAnsi="宋体" w:eastAsia="宋体"/>
        <w:b/>
        <w:bCs/>
      </w:rPr>
    </w:lvl>
    <w:lvl w:ilvl="1" w:tentative="0">
      <w:start w:val="1"/>
      <w:numFmt w:val="lowerLetter"/>
      <w:lvlText w:val="%2)"/>
      <w:lvlJc w:val="left"/>
      <w:pPr>
        <w:ind w:left="1320" w:hanging="420"/>
      </w:pPr>
      <w:rPr>
        <w:rFonts w:hint="eastAsia"/>
      </w:rPr>
    </w:lvl>
    <w:lvl w:ilvl="2" w:tentative="0">
      <w:start w:val="1"/>
      <w:numFmt w:val="lowerRoman"/>
      <w:lvlText w:val="%3."/>
      <w:lvlJc w:val="right"/>
      <w:pPr>
        <w:ind w:left="1740" w:hanging="420"/>
      </w:pPr>
      <w:rPr>
        <w:rFonts w:hint="eastAsia"/>
      </w:rPr>
    </w:lvl>
    <w:lvl w:ilvl="3" w:tentative="0">
      <w:start w:val="1"/>
      <w:numFmt w:val="decimal"/>
      <w:lvlText w:val="%4."/>
      <w:lvlJc w:val="left"/>
      <w:pPr>
        <w:ind w:left="2160" w:hanging="420"/>
      </w:pPr>
      <w:rPr>
        <w:rFonts w:hint="eastAsia"/>
      </w:rPr>
    </w:lvl>
    <w:lvl w:ilvl="4" w:tentative="0">
      <w:start w:val="1"/>
      <w:numFmt w:val="lowerLetter"/>
      <w:lvlText w:val="%5)"/>
      <w:lvlJc w:val="left"/>
      <w:pPr>
        <w:ind w:left="2580" w:hanging="420"/>
      </w:pPr>
      <w:rPr>
        <w:rFonts w:hint="eastAsia"/>
      </w:rPr>
    </w:lvl>
    <w:lvl w:ilvl="5" w:tentative="0">
      <w:start w:val="1"/>
      <w:numFmt w:val="lowerRoman"/>
      <w:lvlText w:val="%6."/>
      <w:lvlJc w:val="right"/>
      <w:pPr>
        <w:ind w:left="3000" w:hanging="420"/>
      </w:pPr>
      <w:rPr>
        <w:rFonts w:hint="eastAsia"/>
      </w:rPr>
    </w:lvl>
    <w:lvl w:ilvl="6" w:tentative="0">
      <w:start w:val="1"/>
      <w:numFmt w:val="decimal"/>
      <w:lvlText w:val="%7."/>
      <w:lvlJc w:val="left"/>
      <w:pPr>
        <w:ind w:left="3420" w:hanging="420"/>
      </w:pPr>
      <w:rPr>
        <w:rFonts w:hint="eastAsia"/>
      </w:rPr>
    </w:lvl>
    <w:lvl w:ilvl="7" w:tentative="0">
      <w:start w:val="1"/>
      <w:numFmt w:val="lowerLetter"/>
      <w:lvlText w:val="%8)"/>
      <w:lvlJc w:val="left"/>
      <w:pPr>
        <w:ind w:left="3840" w:hanging="420"/>
      </w:pPr>
      <w:rPr>
        <w:rFonts w:hint="eastAsia"/>
      </w:rPr>
    </w:lvl>
    <w:lvl w:ilvl="8" w:tentative="0">
      <w:start w:val="1"/>
      <w:numFmt w:val="lowerRoman"/>
      <w:lvlText w:val="%9."/>
      <w:lvlJc w:val="right"/>
      <w:pPr>
        <w:ind w:left="4260" w:hanging="420"/>
      </w:pPr>
      <w:rPr>
        <w:rFonts w:hint="eastAsia"/>
      </w:rPr>
    </w:lvl>
  </w:abstractNum>
  <w:abstractNum w:abstractNumId="3">
    <w:nsid w:val="879C119B"/>
    <w:multiLevelType w:val="multilevel"/>
    <w:tmpl w:val="879C119B"/>
    <w:lvl w:ilvl="0" w:tentative="0">
      <w:start w:val="1"/>
      <w:numFmt w:val="decimalEnclosedParen"/>
      <w:suff w:val="space"/>
      <w:lvlText w:val="%1"/>
      <w:lvlJc w:val="left"/>
      <w:pPr>
        <w:ind w:left="1400" w:hanging="420"/>
      </w:pPr>
      <w:rPr>
        <w:rFonts w:hint="eastAsia" w:ascii="宋体" w:hAnsi="宋体" w:eastAsia="宋体"/>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8F9BDF8B"/>
    <w:multiLevelType w:val="multilevel"/>
    <w:tmpl w:val="8F9BDF8B"/>
    <w:lvl w:ilvl="0" w:tentative="0">
      <w:start w:val="1"/>
      <w:numFmt w:val="decimalEnclosedCircle"/>
      <w:suff w:val="space"/>
      <w:lvlText w:val="%1"/>
      <w:lvlJc w:val="left"/>
      <w:pPr>
        <w:ind w:left="840" w:hanging="360"/>
      </w:pPr>
      <w:rPr>
        <w:rFonts w:hint="eastAsia" w:ascii="宋体" w:hAnsi="宋体" w:eastAsia="宋体"/>
        <w:b/>
        <w:bCs/>
      </w:rPr>
    </w:lvl>
    <w:lvl w:ilvl="1" w:tentative="0">
      <w:start w:val="1"/>
      <w:numFmt w:val="lowerLetter"/>
      <w:lvlText w:val="%2)"/>
      <w:lvlJc w:val="left"/>
      <w:pPr>
        <w:ind w:left="1320" w:hanging="420"/>
      </w:pPr>
      <w:rPr>
        <w:rFonts w:hint="eastAsia"/>
      </w:rPr>
    </w:lvl>
    <w:lvl w:ilvl="2" w:tentative="0">
      <w:start w:val="1"/>
      <w:numFmt w:val="lowerRoman"/>
      <w:lvlText w:val="%3."/>
      <w:lvlJc w:val="right"/>
      <w:pPr>
        <w:ind w:left="1740" w:hanging="420"/>
      </w:pPr>
      <w:rPr>
        <w:rFonts w:hint="eastAsia"/>
      </w:rPr>
    </w:lvl>
    <w:lvl w:ilvl="3" w:tentative="0">
      <w:start w:val="1"/>
      <w:numFmt w:val="decimal"/>
      <w:lvlText w:val="%4."/>
      <w:lvlJc w:val="left"/>
      <w:pPr>
        <w:ind w:left="2160" w:hanging="420"/>
      </w:pPr>
      <w:rPr>
        <w:rFonts w:hint="eastAsia"/>
      </w:rPr>
    </w:lvl>
    <w:lvl w:ilvl="4" w:tentative="0">
      <w:start w:val="1"/>
      <w:numFmt w:val="lowerLetter"/>
      <w:lvlText w:val="%5)"/>
      <w:lvlJc w:val="left"/>
      <w:pPr>
        <w:ind w:left="2580" w:hanging="420"/>
      </w:pPr>
      <w:rPr>
        <w:rFonts w:hint="eastAsia"/>
      </w:rPr>
    </w:lvl>
    <w:lvl w:ilvl="5" w:tentative="0">
      <w:start w:val="1"/>
      <w:numFmt w:val="lowerRoman"/>
      <w:lvlText w:val="%6."/>
      <w:lvlJc w:val="right"/>
      <w:pPr>
        <w:ind w:left="3000" w:hanging="420"/>
      </w:pPr>
      <w:rPr>
        <w:rFonts w:hint="eastAsia"/>
      </w:rPr>
    </w:lvl>
    <w:lvl w:ilvl="6" w:tentative="0">
      <w:start w:val="1"/>
      <w:numFmt w:val="decimal"/>
      <w:lvlText w:val="%7."/>
      <w:lvlJc w:val="left"/>
      <w:pPr>
        <w:ind w:left="3420" w:hanging="420"/>
      </w:pPr>
      <w:rPr>
        <w:rFonts w:hint="eastAsia"/>
      </w:rPr>
    </w:lvl>
    <w:lvl w:ilvl="7" w:tentative="0">
      <w:start w:val="1"/>
      <w:numFmt w:val="lowerLetter"/>
      <w:lvlText w:val="%8)"/>
      <w:lvlJc w:val="left"/>
      <w:pPr>
        <w:ind w:left="3840" w:hanging="420"/>
      </w:pPr>
      <w:rPr>
        <w:rFonts w:hint="eastAsia"/>
      </w:rPr>
    </w:lvl>
    <w:lvl w:ilvl="8" w:tentative="0">
      <w:start w:val="1"/>
      <w:numFmt w:val="lowerRoman"/>
      <w:lvlText w:val="%9."/>
      <w:lvlJc w:val="right"/>
      <w:pPr>
        <w:ind w:left="4260" w:hanging="420"/>
      </w:pPr>
      <w:rPr>
        <w:rFonts w:hint="eastAsia"/>
      </w:rPr>
    </w:lvl>
  </w:abstractNum>
  <w:abstractNum w:abstractNumId="5">
    <w:nsid w:val="9416ED62"/>
    <w:multiLevelType w:val="multilevel"/>
    <w:tmpl w:val="9416ED62"/>
    <w:lvl w:ilvl="0" w:tentative="0">
      <w:start w:val="1"/>
      <w:numFmt w:val="decimalEnclosedParen"/>
      <w:suff w:val="space"/>
      <w:lvlText w:val="%1"/>
      <w:lvlJc w:val="left"/>
      <w:pPr>
        <w:ind w:left="1400" w:hanging="420"/>
      </w:pPr>
      <w:rPr>
        <w:rFonts w:hint="eastAsia" w:ascii="宋体" w:hAnsi="宋体" w:eastAsia="宋体"/>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A726AFBF"/>
    <w:multiLevelType w:val="multilevel"/>
    <w:tmpl w:val="A726AFBF"/>
    <w:lvl w:ilvl="0" w:tentative="0">
      <w:start w:val="1"/>
      <w:numFmt w:val="decimalEnclosedParen"/>
      <w:suff w:val="space"/>
      <w:lvlText w:val="%1"/>
      <w:lvlJc w:val="left"/>
      <w:pPr>
        <w:ind w:left="1400" w:hanging="420"/>
      </w:pPr>
      <w:rPr>
        <w:rFonts w:hint="eastAsia" w:ascii="宋体" w:hAnsi="宋体" w:eastAsia="宋体"/>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AF53DD1F"/>
    <w:multiLevelType w:val="multilevel"/>
    <w:tmpl w:val="AF53DD1F"/>
    <w:lvl w:ilvl="0" w:tentative="0">
      <w:start w:val="1"/>
      <w:numFmt w:val="decimalEnclosedParen"/>
      <w:suff w:val="space"/>
      <w:lvlText w:val="%1"/>
      <w:lvlJc w:val="left"/>
      <w:pPr>
        <w:ind w:left="1400" w:hanging="420"/>
      </w:pPr>
      <w:rPr>
        <w:rFonts w:hint="eastAsia" w:ascii="宋体" w:hAnsi="宋体" w:eastAsia="宋体"/>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B055C931"/>
    <w:multiLevelType w:val="multilevel"/>
    <w:tmpl w:val="B055C931"/>
    <w:lvl w:ilvl="0" w:tentative="0">
      <w:start w:val="1"/>
      <w:numFmt w:val="decimalEnclosedCircle"/>
      <w:suff w:val="space"/>
      <w:lvlText w:val="%1"/>
      <w:lvlJc w:val="left"/>
      <w:pPr>
        <w:ind w:left="840" w:hanging="360"/>
      </w:pPr>
      <w:rPr>
        <w:rFonts w:hint="eastAsia" w:ascii="宋体" w:hAnsi="宋体" w:eastAsia="宋体"/>
        <w:b/>
        <w:bCs/>
      </w:rPr>
    </w:lvl>
    <w:lvl w:ilvl="1" w:tentative="0">
      <w:start w:val="1"/>
      <w:numFmt w:val="lowerLetter"/>
      <w:lvlText w:val="%2)"/>
      <w:lvlJc w:val="left"/>
      <w:pPr>
        <w:ind w:left="1320" w:hanging="420"/>
      </w:pPr>
      <w:rPr>
        <w:rFonts w:hint="eastAsia"/>
      </w:rPr>
    </w:lvl>
    <w:lvl w:ilvl="2" w:tentative="0">
      <w:start w:val="1"/>
      <w:numFmt w:val="lowerRoman"/>
      <w:lvlText w:val="%3."/>
      <w:lvlJc w:val="right"/>
      <w:pPr>
        <w:ind w:left="1740" w:hanging="420"/>
      </w:pPr>
      <w:rPr>
        <w:rFonts w:hint="eastAsia"/>
      </w:rPr>
    </w:lvl>
    <w:lvl w:ilvl="3" w:tentative="0">
      <w:start w:val="1"/>
      <w:numFmt w:val="decimal"/>
      <w:lvlText w:val="%4."/>
      <w:lvlJc w:val="left"/>
      <w:pPr>
        <w:ind w:left="2160" w:hanging="420"/>
      </w:pPr>
      <w:rPr>
        <w:rFonts w:hint="eastAsia"/>
      </w:rPr>
    </w:lvl>
    <w:lvl w:ilvl="4" w:tentative="0">
      <w:start w:val="1"/>
      <w:numFmt w:val="lowerLetter"/>
      <w:lvlText w:val="%5)"/>
      <w:lvlJc w:val="left"/>
      <w:pPr>
        <w:ind w:left="2580" w:hanging="420"/>
      </w:pPr>
      <w:rPr>
        <w:rFonts w:hint="eastAsia"/>
      </w:rPr>
    </w:lvl>
    <w:lvl w:ilvl="5" w:tentative="0">
      <w:start w:val="1"/>
      <w:numFmt w:val="lowerRoman"/>
      <w:lvlText w:val="%6."/>
      <w:lvlJc w:val="right"/>
      <w:pPr>
        <w:ind w:left="3000" w:hanging="420"/>
      </w:pPr>
      <w:rPr>
        <w:rFonts w:hint="eastAsia"/>
      </w:rPr>
    </w:lvl>
    <w:lvl w:ilvl="6" w:tentative="0">
      <w:start w:val="1"/>
      <w:numFmt w:val="decimal"/>
      <w:lvlText w:val="%7."/>
      <w:lvlJc w:val="left"/>
      <w:pPr>
        <w:ind w:left="3420" w:hanging="420"/>
      </w:pPr>
      <w:rPr>
        <w:rFonts w:hint="eastAsia"/>
      </w:rPr>
    </w:lvl>
    <w:lvl w:ilvl="7" w:tentative="0">
      <w:start w:val="1"/>
      <w:numFmt w:val="lowerLetter"/>
      <w:lvlText w:val="%8)"/>
      <w:lvlJc w:val="left"/>
      <w:pPr>
        <w:ind w:left="3840" w:hanging="420"/>
      </w:pPr>
      <w:rPr>
        <w:rFonts w:hint="eastAsia"/>
      </w:rPr>
    </w:lvl>
    <w:lvl w:ilvl="8" w:tentative="0">
      <w:start w:val="1"/>
      <w:numFmt w:val="lowerRoman"/>
      <w:lvlText w:val="%9."/>
      <w:lvlJc w:val="right"/>
      <w:pPr>
        <w:ind w:left="4260" w:hanging="420"/>
      </w:pPr>
      <w:rPr>
        <w:rFonts w:hint="eastAsia"/>
      </w:rPr>
    </w:lvl>
  </w:abstractNum>
  <w:abstractNum w:abstractNumId="9">
    <w:nsid w:val="B3A18875"/>
    <w:multiLevelType w:val="multilevel"/>
    <w:tmpl w:val="B3A18875"/>
    <w:lvl w:ilvl="0" w:tentative="0">
      <w:start w:val="1"/>
      <w:numFmt w:val="decimalEnclosedCircle"/>
      <w:suff w:val="space"/>
      <w:lvlText w:val="%1"/>
      <w:lvlJc w:val="left"/>
      <w:pPr>
        <w:ind w:left="840" w:hanging="360"/>
      </w:pPr>
      <w:rPr>
        <w:rFonts w:hint="eastAsia" w:ascii="宋体" w:hAnsi="宋体" w:eastAsia="宋体"/>
        <w:b/>
        <w:bCs/>
      </w:rPr>
    </w:lvl>
    <w:lvl w:ilvl="1" w:tentative="0">
      <w:start w:val="1"/>
      <w:numFmt w:val="lowerLetter"/>
      <w:lvlText w:val="%2)"/>
      <w:lvlJc w:val="left"/>
      <w:pPr>
        <w:ind w:left="1320" w:hanging="420"/>
      </w:pPr>
      <w:rPr>
        <w:rFonts w:hint="eastAsia"/>
      </w:rPr>
    </w:lvl>
    <w:lvl w:ilvl="2" w:tentative="0">
      <w:start w:val="1"/>
      <w:numFmt w:val="lowerRoman"/>
      <w:lvlText w:val="%3."/>
      <w:lvlJc w:val="right"/>
      <w:pPr>
        <w:ind w:left="1740" w:hanging="420"/>
      </w:pPr>
      <w:rPr>
        <w:rFonts w:hint="eastAsia"/>
      </w:rPr>
    </w:lvl>
    <w:lvl w:ilvl="3" w:tentative="0">
      <w:start w:val="1"/>
      <w:numFmt w:val="decimal"/>
      <w:lvlText w:val="%4."/>
      <w:lvlJc w:val="left"/>
      <w:pPr>
        <w:ind w:left="2160" w:hanging="420"/>
      </w:pPr>
      <w:rPr>
        <w:rFonts w:hint="eastAsia"/>
      </w:rPr>
    </w:lvl>
    <w:lvl w:ilvl="4" w:tentative="0">
      <w:start w:val="1"/>
      <w:numFmt w:val="lowerLetter"/>
      <w:lvlText w:val="%5)"/>
      <w:lvlJc w:val="left"/>
      <w:pPr>
        <w:ind w:left="2580" w:hanging="420"/>
      </w:pPr>
      <w:rPr>
        <w:rFonts w:hint="eastAsia"/>
      </w:rPr>
    </w:lvl>
    <w:lvl w:ilvl="5" w:tentative="0">
      <w:start w:val="1"/>
      <w:numFmt w:val="lowerRoman"/>
      <w:lvlText w:val="%6."/>
      <w:lvlJc w:val="right"/>
      <w:pPr>
        <w:ind w:left="3000" w:hanging="420"/>
      </w:pPr>
      <w:rPr>
        <w:rFonts w:hint="eastAsia"/>
      </w:rPr>
    </w:lvl>
    <w:lvl w:ilvl="6" w:tentative="0">
      <w:start w:val="1"/>
      <w:numFmt w:val="decimal"/>
      <w:lvlText w:val="%7."/>
      <w:lvlJc w:val="left"/>
      <w:pPr>
        <w:ind w:left="3420" w:hanging="420"/>
      </w:pPr>
      <w:rPr>
        <w:rFonts w:hint="eastAsia"/>
      </w:rPr>
    </w:lvl>
    <w:lvl w:ilvl="7" w:tentative="0">
      <w:start w:val="1"/>
      <w:numFmt w:val="lowerLetter"/>
      <w:lvlText w:val="%8)"/>
      <w:lvlJc w:val="left"/>
      <w:pPr>
        <w:ind w:left="3840" w:hanging="420"/>
      </w:pPr>
      <w:rPr>
        <w:rFonts w:hint="eastAsia"/>
      </w:rPr>
    </w:lvl>
    <w:lvl w:ilvl="8" w:tentative="0">
      <w:start w:val="1"/>
      <w:numFmt w:val="lowerRoman"/>
      <w:lvlText w:val="%9."/>
      <w:lvlJc w:val="right"/>
      <w:pPr>
        <w:ind w:left="4260" w:hanging="420"/>
      </w:pPr>
      <w:rPr>
        <w:rFonts w:hint="eastAsia"/>
      </w:rPr>
    </w:lvl>
  </w:abstractNum>
  <w:abstractNum w:abstractNumId="10">
    <w:nsid w:val="B89971D5"/>
    <w:multiLevelType w:val="multilevel"/>
    <w:tmpl w:val="B89971D5"/>
    <w:lvl w:ilvl="0" w:tentative="0">
      <w:start w:val="1"/>
      <w:numFmt w:val="decimalEnclosedCircle"/>
      <w:suff w:val="space"/>
      <w:lvlText w:val="%1"/>
      <w:lvlJc w:val="left"/>
      <w:pPr>
        <w:ind w:left="840" w:hanging="360"/>
      </w:pPr>
      <w:rPr>
        <w:rFonts w:hint="eastAsia" w:ascii="宋体" w:hAnsi="宋体" w:eastAsia="宋体"/>
        <w:b/>
        <w:bCs/>
      </w:rPr>
    </w:lvl>
    <w:lvl w:ilvl="1" w:tentative="0">
      <w:start w:val="1"/>
      <w:numFmt w:val="lowerLetter"/>
      <w:lvlText w:val="%2)"/>
      <w:lvlJc w:val="left"/>
      <w:pPr>
        <w:ind w:left="1320" w:hanging="420"/>
      </w:pPr>
      <w:rPr>
        <w:rFonts w:hint="eastAsia"/>
      </w:rPr>
    </w:lvl>
    <w:lvl w:ilvl="2" w:tentative="0">
      <w:start w:val="1"/>
      <w:numFmt w:val="lowerRoman"/>
      <w:lvlText w:val="%3."/>
      <w:lvlJc w:val="right"/>
      <w:pPr>
        <w:ind w:left="1740" w:hanging="420"/>
      </w:pPr>
      <w:rPr>
        <w:rFonts w:hint="eastAsia"/>
      </w:rPr>
    </w:lvl>
    <w:lvl w:ilvl="3" w:tentative="0">
      <w:start w:val="1"/>
      <w:numFmt w:val="decimal"/>
      <w:lvlText w:val="%4."/>
      <w:lvlJc w:val="left"/>
      <w:pPr>
        <w:ind w:left="2160" w:hanging="420"/>
      </w:pPr>
      <w:rPr>
        <w:rFonts w:hint="eastAsia"/>
      </w:rPr>
    </w:lvl>
    <w:lvl w:ilvl="4" w:tentative="0">
      <w:start w:val="1"/>
      <w:numFmt w:val="lowerLetter"/>
      <w:lvlText w:val="%5)"/>
      <w:lvlJc w:val="left"/>
      <w:pPr>
        <w:ind w:left="2580" w:hanging="420"/>
      </w:pPr>
      <w:rPr>
        <w:rFonts w:hint="eastAsia"/>
      </w:rPr>
    </w:lvl>
    <w:lvl w:ilvl="5" w:tentative="0">
      <w:start w:val="1"/>
      <w:numFmt w:val="lowerRoman"/>
      <w:lvlText w:val="%6."/>
      <w:lvlJc w:val="right"/>
      <w:pPr>
        <w:ind w:left="3000" w:hanging="420"/>
      </w:pPr>
      <w:rPr>
        <w:rFonts w:hint="eastAsia"/>
      </w:rPr>
    </w:lvl>
    <w:lvl w:ilvl="6" w:tentative="0">
      <w:start w:val="1"/>
      <w:numFmt w:val="decimal"/>
      <w:lvlText w:val="%7."/>
      <w:lvlJc w:val="left"/>
      <w:pPr>
        <w:ind w:left="3420" w:hanging="420"/>
      </w:pPr>
      <w:rPr>
        <w:rFonts w:hint="eastAsia"/>
      </w:rPr>
    </w:lvl>
    <w:lvl w:ilvl="7" w:tentative="0">
      <w:start w:val="1"/>
      <w:numFmt w:val="lowerLetter"/>
      <w:lvlText w:val="%8)"/>
      <w:lvlJc w:val="left"/>
      <w:pPr>
        <w:ind w:left="3840" w:hanging="420"/>
      </w:pPr>
      <w:rPr>
        <w:rFonts w:hint="eastAsia"/>
      </w:rPr>
    </w:lvl>
    <w:lvl w:ilvl="8" w:tentative="0">
      <w:start w:val="1"/>
      <w:numFmt w:val="lowerRoman"/>
      <w:lvlText w:val="%9."/>
      <w:lvlJc w:val="right"/>
      <w:pPr>
        <w:ind w:left="4260" w:hanging="420"/>
      </w:pPr>
      <w:rPr>
        <w:rFonts w:hint="eastAsia"/>
      </w:rPr>
    </w:lvl>
  </w:abstractNum>
  <w:abstractNum w:abstractNumId="11">
    <w:nsid w:val="B8EE460C"/>
    <w:multiLevelType w:val="multilevel"/>
    <w:tmpl w:val="B8EE460C"/>
    <w:lvl w:ilvl="0" w:tentative="0">
      <w:start w:val="1"/>
      <w:numFmt w:val="decimalEnclosedCircle"/>
      <w:suff w:val="space"/>
      <w:lvlText w:val="%1"/>
      <w:lvlJc w:val="left"/>
      <w:pPr>
        <w:ind w:left="840" w:hanging="360"/>
      </w:pPr>
      <w:rPr>
        <w:rFonts w:hint="eastAsia" w:ascii="宋体" w:hAnsi="宋体" w:eastAsia="宋体"/>
        <w:b/>
        <w:bCs/>
      </w:rPr>
    </w:lvl>
    <w:lvl w:ilvl="1" w:tentative="0">
      <w:start w:val="1"/>
      <w:numFmt w:val="lowerLetter"/>
      <w:lvlText w:val="%2)"/>
      <w:lvlJc w:val="left"/>
      <w:pPr>
        <w:ind w:left="1320" w:hanging="420"/>
      </w:pPr>
      <w:rPr>
        <w:rFonts w:hint="eastAsia"/>
      </w:rPr>
    </w:lvl>
    <w:lvl w:ilvl="2" w:tentative="0">
      <w:start w:val="1"/>
      <w:numFmt w:val="lowerRoman"/>
      <w:lvlText w:val="%3."/>
      <w:lvlJc w:val="right"/>
      <w:pPr>
        <w:ind w:left="1740" w:hanging="420"/>
      </w:pPr>
      <w:rPr>
        <w:rFonts w:hint="eastAsia"/>
      </w:rPr>
    </w:lvl>
    <w:lvl w:ilvl="3" w:tentative="0">
      <w:start w:val="1"/>
      <w:numFmt w:val="decimal"/>
      <w:lvlText w:val="%4."/>
      <w:lvlJc w:val="left"/>
      <w:pPr>
        <w:ind w:left="2160" w:hanging="420"/>
      </w:pPr>
      <w:rPr>
        <w:rFonts w:hint="eastAsia"/>
      </w:rPr>
    </w:lvl>
    <w:lvl w:ilvl="4" w:tentative="0">
      <w:start w:val="1"/>
      <w:numFmt w:val="lowerLetter"/>
      <w:lvlText w:val="%5)"/>
      <w:lvlJc w:val="left"/>
      <w:pPr>
        <w:ind w:left="2580" w:hanging="420"/>
      </w:pPr>
      <w:rPr>
        <w:rFonts w:hint="eastAsia"/>
      </w:rPr>
    </w:lvl>
    <w:lvl w:ilvl="5" w:tentative="0">
      <w:start w:val="1"/>
      <w:numFmt w:val="lowerRoman"/>
      <w:lvlText w:val="%6."/>
      <w:lvlJc w:val="right"/>
      <w:pPr>
        <w:ind w:left="3000" w:hanging="420"/>
      </w:pPr>
      <w:rPr>
        <w:rFonts w:hint="eastAsia"/>
      </w:rPr>
    </w:lvl>
    <w:lvl w:ilvl="6" w:tentative="0">
      <w:start w:val="1"/>
      <w:numFmt w:val="decimal"/>
      <w:lvlText w:val="%7."/>
      <w:lvlJc w:val="left"/>
      <w:pPr>
        <w:ind w:left="3420" w:hanging="420"/>
      </w:pPr>
      <w:rPr>
        <w:rFonts w:hint="eastAsia"/>
      </w:rPr>
    </w:lvl>
    <w:lvl w:ilvl="7" w:tentative="0">
      <w:start w:val="1"/>
      <w:numFmt w:val="lowerLetter"/>
      <w:lvlText w:val="%8)"/>
      <w:lvlJc w:val="left"/>
      <w:pPr>
        <w:ind w:left="3840" w:hanging="420"/>
      </w:pPr>
      <w:rPr>
        <w:rFonts w:hint="eastAsia"/>
      </w:rPr>
    </w:lvl>
    <w:lvl w:ilvl="8" w:tentative="0">
      <w:start w:val="1"/>
      <w:numFmt w:val="lowerRoman"/>
      <w:lvlText w:val="%9."/>
      <w:lvlJc w:val="right"/>
      <w:pPr>
        <w:ind w:left="4260" w:hanging="420"/>
      </w:pPr>
      <w:rPr>
        <w:rFonts w:hint="eastAsia"/>
      </w:rPr>
    </w:lvl>
  </w:abstractNum>
  <w:abstractNum w:abstractNumId="12">
    <w:nsid w:val="BD051C95"/>
    <w:multiLevelType w:val="multilevel"/>
    <w:tmpl w:val="BD051C95"/>
    <w:lvl w:ilvl="0" w:tentative="0">
      <w:start w:val="1"/>
      <w:numFmt w:val="decimal"/>
      <w:pStyle w:val="2"/>
      <w:suff w:val="space"/>
      <w:lvlText w:val="%1"/>
      <w:lvlJc w:val="left"/>
      <w:pPr>
        <w:tabs>
          <w:tab w:val="left" w:pos="420"/>
        </w:tabs>
        <w:ind w:left="425" w:hanging="425"/>
      </w:pPr>
      <w:rPr>
        <w:rFonts w:hint="default" w:ascii="Times New Roman" w:hAnsi="Times New Roman" w:eastAsia="宋体" w:cs="Times New Roman"/>
      </w:rPr>
    </w:lvl>
    <w:lvl w:ilvl="1" w:tentative="0">
      <w:start w:val="1"/>
      <w:numFmt w:val="decimal"/>
      <w:pStyle w:val="3"/>
      <w:suff w:val="space"/>
      <w:lvlText w:val="%1.%2"/>
      <w:lvlJc w:val="left"/>
      <w:pPr>
        <w:tabs>
          <w:tab w:val="left" w:pos="420"/>
        </w:tabs>
        <w:ind w:left="567" w:hanging="567"/>
      </w:pPr>
      <w:rPr>
        <w:rFonts w:hint="default" w:ascii="Times New Roman" w:hAnsi="Times New Roman" w:eastAsia="宋体" w:cs="Times New Roman"/>
      </w:rPr>
    </w:lvl>
    <w:lvl w:ilvl="2" w:tentative="0">
      <w:start w:val="1"/>
      <w:numFmt w:val="decimal"/>
      <w:pStyle w:val="4"/>
      <w:suff w:val="space"/>
      <w:lvlText w:val="%1.%2.%3"/>
      <w:lvlJc w:val="left"/>
      <w:pPr>
        <w:tabs>
          <w:tab w:val="left" w:pos="0"/>
        </w:tabs>
        <w:ind w:left="709" w:hanging="709"/>
      </w:pPr>
      <w:rPr>
        <w:rFonts w:hint="default" w:ascii="Times New Roman" w:hAnsi="Times New Roman"/>
      </w:rPr>
    </w:lvl>
    <w:lvl w:ilvl="3" w:tentative="0">
      <w:start w:val="1"/>
      <w:numFmt w:val="decimal"/>
      <w:pStyle w:val="5"/>
      <w:suff w:val="space"/>
      <w:lvlText w:val="%1.%2.%3.%4"/>
      <w:lvlJc w:val="left"/>
      <w:pPr>
        <w:tabs>
          <w:tab w:val="left" w:pos="0"/>
        </w:tabs>
        <w:ind w:left="850" w:hanging="850"/>
      </w:pPr>
      <w:rPr>
        <w:rFonts w:hint="default" w:ascii="Times New Roman" w:hAnsi="Times New Roman"/>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3">
    <w:nsid w:val="CBD27381"/>
    <w:multiLevelType w:val="multilevel"/>
    <w:tmpl w:val="CBD27381"/>
    <w:lvl w:ilvl="0" w:tentative="0">
      <w:start w:val="1"/>
      <w:numFmt w:val="decimalEnclosedCircle"/>
      <w:suff w:val="space"/>
      <w:lvlText w:val="%1"/>
      <w:lvlJc w:val="left"/>
      <w:pPr>
        <w:ind w:left="840" w:hanging="360"/>
      </w:pPr>
      <w:rPr>
        <w:rFonts w:hint="eastAsia" w:ascii="宋体" w:hAnsi="宋体" w:eastAsia="宋体"/>
        <w:b/>
        <w:bCs/>
      </w:rPr>
    </w:lvl>
    <w:lvl w:ilvl="1" w:tentative="0">
      <w:start w:val="1"/>
      <w:numFmt w:val="lowerLetter"/>
      <w:lvlText w:val="%2)"/>
      <w:lvlJc w:val="left"/>
      <w:pPr>
        <w:ind w:left="1320" w:hanging="420"/>
      </w:pPr>
      <w:rPr>
        <w:rFonts w:hint="eastAsia"/>
      </w:rPr>
    </w:lvl>
    <w:lvl w:ilvl="2" w:tentative="0">
      <w:start w:val="1"/>
      <w:numFmt w:val="lowerRoman"/>
      <w:lvlText w:val="%3."/>
      <w:lvlJc w:val="right"/>
      <w:pPr>
        <w:ind w:left="1740" w:hanging="420"/>
      </w:pPr>
      <w:rPr>
        <w:rFonts w:hint="eastAsia"/>
      </w:rPr>
    </w:lvl>
    <w:lvl w:ilvl="3" w:tentative="0">
      <w:start w:val="1"/>
      <w:numFmt w:val="decimal"/>
      <w:lvlText w:val="%4."/>
      <w:lvlJc w:val="left"/>
      <w:pPr>
        <w:ind w:left="2160" w:hanging="420"/>
      </w:pPr>
      <w:rPr>
        <w:rFonts w:hint="eastAsia"/>
      </w:rPr>
    </w:lvl>
    <w:lvl w:ilvl="4" w:tentative="0">
      <w:start w:val="1"/>
      <w:numFmt w:val="lowerLetter"/>
      <w:lvlText w:val="%5)"/>
      <w:lvlJc w:val="left"/>
      <w:pPr>
        <w:ind w:left="2580" w:hanging="420"/>
      </w:pPr>
      <w:rPr>
        <w:rFonts w:hint="eastAsia"/>
      </w:rPr>
    </w:lvl>
    <w:lvl w:ilvl="5" w:tentative="0">
      <w:start w:val="1"/>
      <w:numFmt w:val="lowerRoman"/>
      <w:lvlText w:val="%6."/>
      <w:lvlJc w:val="right"/>
      <w:pPr>
        <w:ind w:left="3000" w:hanging="420"/>
      </w:pPr>
      <w:rPr>
        <w:rFonts w:hint="eastAsia"/>
      </w:rPr>
    </w:lvl>
    <w:lvl w:ilvl="6" w:tentative="0">
      <w:start w:val="1"/>
      <w:numFmt w:val="decimal"/>
      <w:lvlText w:val="%7."/>
      <w:lvlJc w:val="left"/>
      <w:pPr>
        <w:ind w:left="3420" w:hanging="420"/>
      </w:pPr>
      <w:rPr>
        <w:rFonts w:hint="eastAsia"/>
      </w:rPr>
    </w:lvl>
    <w:lvl w:ilvl="7" w:tentative="0">
      <w:start w:val="1"/>
      <w:numFmt w:val="lowerLetter"/>
      <w:lvlText w:val="%8)"/>
      <w:lvlJc w:val="left"/>
      <w:pPr>
        <w:ind w:left="3840" w:hanging="420"/>
      </w:pPr>
      <w:rPr>
        <w:rFonts w:hint="eastAsia"/>
      </w:rPr>
    </w:lvl>
    <w:lvl w:ilvl="8" w:tentative="0">
      <w:start w:val="1"/>
      <w:numFmt w:val="lowerRoman"/>
      <w:lvlText w:val="%9."/>
      <w:lvlJc w:val="right"/>
      <w:pPr>
        <w:ind w:left="4260" w:hanging="420"/>
      </w:pPr>
      <w:rPr>
        <w:rFonts w:hint="eastAsia"/>
      </w:rPr>
    </w:lvl>
  </w:abstractNum>
  <w:abstractNum w:abstractNumId="14">
    <w:nsid w:val="CF95F7CC"/>
    <w:multiLevelType w:val="multilevel"/>
    <w:tmpl w:val="CF95F7CC"/>
    <w:lvl w:ilvl="0" w:tentative="0">
      <w:start w:val="1"/>
      <w:numFmt w:val="decimalEnclosedCircle"/>
      <w:suff w:val="space"/>
      <w:lvlText w:val="%1"/>
      <w:lvlJc w:val="left"/>
      <w:pPr>
        <w:ind w:left="840" w:hanging="360"/>
      </w:pPr>
      <w:rPr>
        <w:rFonts w:hint="eastAsia" w:ascii="宋体" w:hAnsi="宋体" w:eastAsia="宋体"/>
        <w:b/>
        <w:bCs/>
      </w:rPr>
    </w:lvl>
    <w:lvl w:ilvl="1" w:tentative="0">
      <w:start w:val="1"/>
      <w:numFmt w:val="lowerLetter"/>
      <w:lvlText w:val="%2)"/>
      <w:lvlJc w:val="left"/>
      <w:pPr>
        <w:ind w:left="1320" w:hanging="420"/>
      </w:pPr>
      <w:rPr>
        <w:rFonts w:hint="eastAsia"/>
      </w:rPr>
    </w:lvl>
    <w:lvl w:ilvl="2" w:tentative="0">
      <w:start w:val="1"/>
      <w:numFmt w:val="lowerRoman"/>
      <w:lvlText w:val="%3."/>
      <w:lvlJc w:val="right"/>
      <w:pPr>
        <w:ind w:left="1740" w:hanging="420"/>
      </w:pPr>
      <w:rPr>
        <w:rFonts w:hint="eastAsia"/>
      </w:rPr>
    </w:lvl>
    <w:lvl w:ilvl="3" w:tentative="0">
      <w:start w:val="1"/>
      <w:numFmt w:val="decimal"/>
      <w:lvlText w:val="%4."/>
      <w:lvlJc w:val="left"/>
      <w:pPr>
        <w:ind w:left="2160" w:hanging="420"/>
      </w:pPr>
      <w:rPr>
        <w:rFonts w:hint="eastAsia"/>
      </w:rPr>
    </w:lvl>
    <w:lvl w:ilvl="4" w:tentative="0">
      <w:start w:val="1"/>
      <w:numFmt w:val="lowerLetter"/>
      <w:lvlText w:val="%5)"/>
      <w:lvlJc w:val="left"/>
      <w:pPr>
        <w:ind w:left="2580" w:hanging="420"/>
      </w:pPr>
      <w:rPr>
        <w:rFonts w:hint="eastAsia"/>
      </w:rPr>
    </w:lvl>
    <w:lvl w:ilvl="5" w:tentative="0">
      <w:start w:val="1"/>
      <w:numFmt w:val="lowerRoman"/>
      <w:lvlText w:val="%6."/>
      <w:lvlJc w:val="right"/>
      <w:pPr>
        <w:ind w:left="3000" w:hanging="420"/>
      </w:pPr>
      <w:rPr>
        <w:rFonts w:hint="eastAsia"/>
      </w:rPr>
    </w:lvl>
    <w:lvl w:ilvl="6" w:tentative="0">
      <w:start w:val="1"/>
      <w:numFmt w:val="decimal"/>
      <w:lvlText w:val="%7."/>
      <w:lvlJc w:val="left"/>
      <w:pPr>
        <w:ind w:left="3420" w:hanging="420"/>
      </w:pPr>
      <w:rPr>
        <w:rFonts w:hint="eastAsia"/>
      </w:rPr>
    </w:lvl>
    <w:lvl w:ilvl="7" w:tentative="0">
      <w:start w:val="1"/>
      <w:numFmt w:val="lowerLetter"/>
      <w:lvlText w:val="%8)"/>
      <w:lvlJc w:val="left"/>
      <w:pPr>
        <w:ind w:left="3840" w:hanging="420"/>
      </w:pPr>
      <w:rPr>
        <w:rFonts w:hint="eastAsia"/>
      </w:rPr>
    </w:lvl>
    <w:lvl w:ilvl="8" w:tentative="0">
      <w:start w:val="1"/>
      <w:numFmt w:val="lowerRoman"/>
      <w:lvlText w:val="%9."/>
      <w:lvlJc w:val="right"/>
      <w:pPr>
        <w:ind w:left="4260" w:hanging="420"/>
      </w:pPr>
      <w:rPr>
        <w:rFonts w:hint="eastAsia"/>
      </w:rPr>
    </w:lvl>
  </w:abstractNum>
  <w:abstractNum w:abstractNumId="15">
    <w:nsid w:val="E455D40F"/>
    <w:multiLevelType w:val="multilevel"/>
    <w:tmpl w:val="E455D40F"/>
    <w:lvl w:ilvl="0" w:tentative="0">
      <w:start w:val="1"/>
      <w:numFmt w:val="decimalEnclosedParen"/>
      <w:suff w:val="space"/>
      <w:lvlText w:val="%1"/>
      <w:lvlJc w:val="left"/>
      <w:pPr>
        <w:ind w:left="1400" w:hanging="420"/>
      </w:pPr>
      <w:rPr>
        <w:rFonts w:hint="eastAsia" w:ascii="宋体" w:hAnsi="宋体" w:eastAsia="宋体"/>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E5690FA6"/>
    <w:multiLevelType w:val="multilevel"/>
    <w:tmpl w:val="E5690FA6"/>
    <w:lvl w:ilvl="0" w:tentative="0">
      <w:start w:val="1"/>
      <w:numFmt w:val="decimalEnclosedCircle"/>
      <w:suff w:val="space"/>
      <w:lvlText w:val="%1"/>
      <w:lvlJc w:val="left"/>
      <w:pPr>
        <w:ind w:left="840" w:hanging="360"/>
      </w:pPr>
      <w:rPr>
        <w:rFonts w:hint="eastAsia" w:ascii="宋体" w:hAnsi="宋体" w:eastAsia="宋体"/>
        <w:b/>
        <w:bCs/>
      </w:rPr>
    </w:lvl>
    <w:lvl w:ilvl="1" w:tentative="0">
      <w:start w:val="1"/>
      <w:numFmt w:val="lowerLetter"/>
      <w:lvlText w:val="%2)"/>
      <w:lvlJc w:val="left"/>
      <w:pPr>
        <w:ind w:left="1320" w:hanging="420"/>
      </w:pPr>
      <w:rPr>
        <w:rFonts w:hint="eastAsia"/>
      </w:rPr>
    </w:lvl>
    <w:lvl w:ilvl="2" w:tentative="0">
      <w:start w:val="1"/>
      <w:numFmt w:val="lowerRoman"/>
      <w:lvlText w:val="%3."/>
      <w:lvlJc w:val="right"/>
      <w:pPr>
        <w:ind w:left="1740" w:hanging="420"/>
      </w:pPr>
      <w:rPr>
        <w:rFonts w:hint="eastAsia"/>
      </w:rPr>
    </w:lvl>
    <w:lvl w:ilvl="3" w:tentative="0">
      <w:start w:val="1"/>
      <w:numFmt w:val="decimal"/>
      <w:lvlText w:val="%4."/>
      <w:lvlJc w:val="left"/>
      <w:pPr>
        <w:ind w:left="2160" w:hanging="420"/>
      </w:pPr>
      <w:rPr>
        <w:rFonts w:hint="eastAsia"/>
      </w:rPr>
    </w:lvl>
    <w:lvl w:ilvl="4" w:tentative="0">
      <w:start w:val="1"/>
      <w:numFmt w:val="lowerLetter"/>
      <w:lvlText w:val="%5)"/>
      <w:lvlJc w:val="left"/>
      <w:pPr>
        <w:ind w:left="2580" w:hanging="420"/>
      </w:pPr>
      <w:rPr>
        <w:rFonts w:hint="eastAsia"/>
      </w:rPr>
    </w:lvl>
    <w:lvl w:ilvl="5" w:tentative="0">
      <w:start w:val="1"/>
      <w:numFmt w:val="lowerRoman"/>
      <w:lvlText w:val="%6."/>
      <w:lvlJc w:val="right"/>
      <w:pPr>
        <w:ind w:left="3000" w:hanging="420"/>
      </w:pPr>
      <w:rPr>
        <w:rFonts w:hint="eastAsia"/>
      </w:rPr>
    </w:lvl>
    <w:lvl w:ilvl="6" w:tentative="0">
      <w:start w:val="1"/>
      <w:numFmt w:val="decimal"/>
      <w:lvlText w:val="%7."/>
      <w:lvlJc w:val="left"/>
      <w:pPr>
        <w:ind w:left="3420" w:hanging="420"/>
      </w:pPr>
      <w:rPr>
        <w:rFonts w:hint="eastAsia"/>
      </w:rPr>
    </w:lvl>
    <w:lvl w:ilvl="7" w:tentative="0">
      <w:start w:val="1"/>
      <w:numFmt w:val="lowerLetter"/>
      <w:lvlText w:val="%8)"/>
      <w:lvlJc w:val="left"/>
      <w:pPr>
        <w:ind w:left="3840" w:hanging="420"/>
      </w:pPr>
      <w:rPr>
        <w:rFonts w:hint="eastAsia"/>
      </w:rPr>
    </w:lvl>
    <w:lvl w:ilvl="8" w:tentative="0">
      <w:start w:val="1"/>
      <w:numFmt w:val="lowerRoman"/>
      <w:lvlText w:val="%9."/>
      <w:lvlJc w:val="right"/>
      <w:pPr>
        <w:ind w:left="4260" w:hanging="420"/>
      </w:pPr>
      <w:rPr>
        <w:rFonts w:hint="eastAsia"/>
      </w:rPr>
    </w:lvl>
  </w:abstractNum>
  <w:abstractNum w:abstractNumId="17">
    <w:nsid w:val="E986F91D"/>
    <w:multiLevelType w:val="multilevel"/>
    <w:tmpl w:val="E986F91D"/>
    <w:lvl w:ilvl="0" w:tentative="0">
      <w:start w:val="1"/>
      <w:numFmt w:val="decimalEnclosedParen"/>
      <w:suff w:val="space"/>
      <w:lvlText w:val="%1"/>
      <w:lvlJc w:val="left"/>
      <w:pPr>
        <w:ind w:left="1400" w:hanging="420"/>
      </w:pPr>
      <w:rPr>
        <w:rFonts w:hint="eastAsia" w:ascii="宋体" w:hAnsi="宋体" w:eastAsia="宋体"/>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F033B2E0"/>
    <w:multiLevelType w:val="multilevel"/>
    <w:tmpl w:val="F033B2E0"/>
    <w:lvl w:ilvl="0" w:tentative="0">
      <w:start w:val="1"/>
      <w:numFmt w:val="decimalEnclosedCircle"/>
      <w:suff w:val="space"/>
      <w:lvlText w:val="%1"/>
      <w:lvlJc w:val="left"/>
      <w:pPr>
        <w:ind w:left="840" w:hanging="360"/>
      </w:pPr>
      <w:rPr>
        <w:rFonts w:hint="eastAsia" w:ascii="宋体" w:hAnsi="宋体" w:eastAsia="宋体"/>
        <w:b/>
        <w:bCs/>
      </w:rPr>
    </w:lvl>
    <w:lvl w:ilvl="1" w:tentative="0">
      <w:start w:val="1"/>
      <w:numFmt w:val="lowerLetter"/>
      <w:lvlText w:val="%2)"/>
      <w:lvlJc w:val="left"/>
      <w:pPr>
        <w:ind w:left="1320" w:hanging="420"/>
      </w:pPr>
      <w:rPr>
        <w:rFonts w:hint="eastAsia"/>
      </w:rPr>
    </w:lvl>
    <w:lvl w:ilvl="2" w:tentative="0">
      <w:start w:val="1"/>
      <w:numFmt w:val="lowerRoman"/>
      <w:lvlText w:val="%3."/>
      <w:lvlJc w:val="right"/>
      <w:pPr>
        <w:ind w:left="1740" w:hanging="420"/>
      </w:pPr>
      <w:rPr>
        <w:rFonts w:hint="eastAsia"/>
      </w:rPr>
    </w:lvl>
    <w:lvl w:ilvl="3" w:tentative="0">
      <w:start w:val="1"/>
      <w:numFmt w:val="decimal"/>
      <w:lvlText w:val="%4."/>
      <w:lvlJc w:val="left"/>
      <w:pPr>
        <w:ind w:left="2160" w:hanging="420"/>
      </w:pPr>
      <w:rPr>
        <w:rFonts w:hint="eastAsia"/>
      </w:rPr>
    </w:lvl>
    <w:lvl w:ilvl="4" w:tentative="0">
      <w:start w:val="1"/>
      <w:numFmt w:val="lowerLetter"/>
      <w:lvlText w:val="%5)"/>
      <w:lvlJc w:val="left"/>
      <w:pPr>
        <w:ind w:left="2580" w:hanging="420"/>
      </w:pPr>
      <w:rPr>
        <w:rFonts w:hint="eastAsia"/>
      </w:rPr>
    </w:lvl>
    <w:lvl w:ilvl="5" w:tentative="0">
      <w:start w:val="1"/>
      <w:numFmt w:val="lowerRoman"/>
      <w:lvlText w:val="%6."/>
      <w:lvlJc w:val="right"/>
      <w:pPr>
        <w:ind w:left="3000" w:hanging="420"/>
      </w:pPr>
      <w:rPr>
        <w:rFonts w:hint="eastAsia"/>
      </w:rPr>
    </w:lvl>
    <w:lvl w:ilvl="6" w:tentative="0">
      <w:start w:val="1"/>
      <w:numFmt w:val="decimal"/>
      <w:lvlText w:val="%7."/>
      <w:lvlJc w:val="left"/>
      <w:pPr>
        <w:ind w:left="3420" w:hanging="420"/>
      </w:pPr>
      <w:rPr>
        <w:rFonts w:hint="eastAsia"/>
      </w:rPr>
    </w:lvl>
    <w:lvl w:ilvl="7" w:tentative="0">
      <w:start w:val="1"/>
      <w:numFmt w:val="lowerLetter"/>
      <w:lvlText w:val="%8)"/>
      <w:lvlJc w:val="left"/>
      <w:pPr>
        <w:ind w:left="3840" w:hanging="420"/>
      </w:pPr>
      <w:rPr>
        <w:rFonts w:hint="eastAsia"/>
      </w:rPr>
    </w:lvl>
    <w:lvl w:ilvl="8" w:tentative="0">
      <w:start w:val="1"/>
      <w:numFmt w:val="lowerRoman"/>
      <w:lvlText w:val="%9."/>
      <w:lvlJc w:val="right"/>
      <w:pPr>
        <w:ind w:left="4260" w:hanging="420"/>
      </w:pPr>
      <w:rPr>
        <w:rFonts w:hint="eastAsia"/>
      </w:rPr>
    </w:lvl>
  </w:abstractNum>
  <w:abstractNum w:abstractNumId="19">
    <w:nsid w:val="F6AEE548"/>
    <w:multiLevelType w:val="multilevel"/>
    <w:tmpl w:val="F6AEE548"/>
    <w:lvl w:ilvl="0" w:tentative="0">
      <w:start w:val="1"/>
      <w:numFmt w:val="decimalEnclosedCircle"/>
      <w:suff w:val="space"/>
      <w:lvlText w:val="%1"/>
      <w:lvlJc w:val="left"/>
      <w:pPr>
        <w:ind w:left="840" w:hanging="360"/>
      </w:pPr>
      <w:rPr>
        <w:rFonts w:hint="eastAsia" w:ascii="宋体" w:hAnsi="宋体" w:eastAsia="宋体"/>
        <w:b/>
        <w:bCs/>
      </w:rPr>
    </w:lvl>
    <w:lvl w:ilvl="1" w:tentative="0">
      <w:start w:val="1"/>
      <w:numFmt w:val="lowerLetter"/>
      <w:lvlText w:val="%2)"/>
      <w:lvlJc w:val="left"/>
      <w:pPr>
        <w:ind w:left="1320" w:hanging="420"/>
      </w:pPr>
      <w:rPr>
        <w:rFonts w:hint="eastAsia"/>
      </w:rPr>
    </w:lvl>
    <w:lvl w:ilvl="2" w:tentative="0">
      <w:start w:val="1"/>
      <w:numFmt w:val="lowerRoman"/>
      <w:lvlText w:val="%3."/>
      <w:lvlJc w:val="right"/>
      <w:pPr>
        <w:ind w:left="1740" w:hanging="420"/>
      </w:pPr>
      <w:rPr>
        <w:rFonts w:hint="eastAsia"/>
      </w:rPr>
    </w:lvl>
    <w:lvl w:ilvl="3" w:tentative="0">
      <w:start w:val="1"/>
      <w:numFmt w:val="decimal"/>
      <w:lvlText w:val="%4."/>
      <w:lvlJc w:val="left"/>
      <w:pPr>
        <w:ind w:left="2160" w:hanging="420"/>
      </w:pPr>
      <w:rPr>
        <w:rFonts w:hint="eastAsia"/>
      </w:rPr>
    </w:lvl>
    <w:lvl w:ilvl="4" w:tentative="0">
      <w:start w:val="1"/>
      <w:numFmt w:val="lowerLetter"/>
      <w:lvlText w:val="%5)"/>
      <w:lvlJc w:val="left"/>
      <w:pPr>
        <w:ind w:left="2580" w:hanging="420"/>
      </w:pPr>
      <w:rPr>
        <w:rFonts w:hint="eastAsia"/>
      </w:rPr>
    </w:lvl>
    <w:lvl w:ilvl="5" w:tentative="0">
      <w:start w:val="1"/>
      <w:numFmt w:val="lowerRoman"/>
      <w:lvlText w:val="%6."/>
      <w:lvlJc w:val="right"/>
      <w:pPr>
        <w:ind w:left="3000" w:hanging="420"/>
      </w:pPr>
      <w:rPr>
        <w:rFonts w:hint="eastAsia"/>
      </w:rPr>
    </w:lvl>
    <w:lvl w:ilvl="6" w:tentative="0">
      <w:start w:val="1"/>
      <w:numFmt w:val="decimal"/>
      <w:lvlText w:val="%7."/>
      <w:lvlJc w:val="left"/>
      <w:pPr>
        <w:ind w:left="3420" w:hanging="420"/>
      </w:pPr>
      <w:rPr>
        <w:rFonts w:hint="eastAsia"/>
      </w:rPr>
    </w:lvl>
    <w:lvl w:ilvl="7" w:tentative="0">
      <w:start w:val="1"/>
      <w:numFmt w:val="lowerLetter"/>
      <w:lvlText w:val="%8)"/>
      <w:lvlJc w:val="left"/>
      <w:pPr>
        <w:ind w:left="3840" w:hanging="420"/>
      </w:pPr>
      <w:rPr>
        <w:rFonts w:hint="eastAsia"/>
      </w:rPr>
    </w:lvl>
    <w:lvl w:ilvl="8" w:tentative="0">
      <w:start w:val="1"/>
      <w:numFmt w:val="lowerRoman"/>
      <w:lvlText w:val="%9."/>
      <w:lvlJc w:val="right"/>
      <w:pPr>
        <w:ind w:left="4260" w:hanging="420"/>
      </w:pPr>
      <w:rPr>
        <w:rFonts w:hint="eastAsia"/>
      </w:rPr>
    </w:lvl>
  </w:abstractNum>
  <w:abstractNum w:abstractNumId="20">
    <w:nsid w:val="FFA7CA69"/>
    <w:multiLevelType w:val="multilevel"/>
    <w:tmpl w:val="FFA7CA69"/>
    <w:lvl w:ilvl="0" w:tentative="0">
      <w:start w:val="1"/>
      <w:numFmt w:val="decimalEnclosedParen"/>
      <w:suff w:val="space"/>
      <w:lvlText w:val="%1"/>
      <w:lvlJc w:val="left"/>
      <w:pPr>
        <w:ind w:left="1400" w:hanging="420"/>
      </w:pPr>
      <w:rPr>
        <w:rFonts w:hint="eastAsia" w:ascii="宋体" w:hAnsi="宋体" w:eastAsia="宋体"/>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00CE48C1"/>
    <w:multiLevelType w:val="multilevel"/>
    <w:tmpl w:val="00CE48C1"/>
    <w:lvl w:ilvl="0" w:tentative="0">
      <w:start w:val="1"/>
      <w:numFmt w:val="lowerLetter"/>
      <w:suff w:val="space"/>
      <w:lvlText w:val="%1."/>
      <w:lvlJc w:val="left"/>
      <w:pPr>
        <w:ind w:left="420" w:hanging="420"/>
      </w:pPr>
      <w:rPr>
        <w:rFonts w:hint="default" w:ascii="Times New Roman" w:hAnsi="Times New Roman" w:cs="Times New Roman"/>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00DA2521"/>
    <w:multiLevelType w:val="multilevel"/>
    <w:tmpl w:val="00DA2521"/>
    <w:lvl w:ilvl="0" w:tentative="0">
      <w:start w:val="1"/>
      <w:numFmt w:val="decimalEnclosedParen"/>
      <w:suff w:val="space"/>
      <w:lvlText w:val="%1"/>
      <w:lvlJc w:val="left"/>
      <w:pPr>
        <w:ind w:left="1400" w:hanging="420"/>
      </w:pPr>
      <w:rPr>
        <w:rFonts w:hint="eastAsia" w:ascii="宋体" w:hAnsi="宋体" w:eastAsia="宋体"/>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165A876C"/>
    <w:multiLevelType w:val="multilevel"/>
    <w:tmpl w:val="165A876C"/>
    <w:lvl w:ilvl="0" w:tentative="0">
      <w:start w:val="1"/>
      <w:numFmt w:val="decimalEnclosedParen"/>
      <w:suff w:val="space"/>
      <w:lvlText w:val="%1"/>
      <w:lvlJc w:val="left"/>
      <w:pPr>
        <w:ind w:left="1400" w:hanging="420"/>
      </w:pPr>
      <w:rPr>
        <w:rFonts w:hint="eastAsia" w:ascii="宋体" w:hAnsi="宋体" w:eastAsia="宋体"/>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
    <w:nsid w:val="1B2E255D"/>
    <w:multiLevelType w:val="multilevel"/>
    <w:tmpl w:val="1B2E255D"/>
    <w:lvl w:ilvl="0" w:tentative="0">
      <w:start w:val="1"/>
      <w:numFmt w:val="decimalEnclosedParen"/>
      <w:suff w:val="space"/>
      <w:lvlText w:val="%1"/>
      <w:lvlJc w:val="left"/>
      <w:pPr>
        <w:ind w:left="1400" w:hanging="420"/>
      </w:pPr>
      <w:rPr>
        <w:rFonts w:hint="eastAsia" w:ascii="宋体" w:hAnsi="宋体" w:eastAsia="宋体"/>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204B778E"/>
    <w:multiLevelType w:val="multilevel"/>
    <w:tmpl w:val="204B778E"/>
    <w:lvl w:ilvl="0" w:tentative="0">
      <w:start w:val="1"/>
      <w:numFmt w:val="decimalEnclosedParen"/>
      <w:suff w:val="space"/>
      <w:lvlText w:val="%1"/>
      <w:lvlJc w:val="left"/>
      <w:pPr>
        <w:ind w:left="1400" w:hanging="420"/>
      </w:pPr>
      <w:rPr>
        <w:rFonts w:hint="eastAsia" w:ascii="宋体" w:hAnsi="宋体" w:eastAsia="宋体"/>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
    <w:nsid w:val="22A8C17A"/>
    <w:multiLevelType w:val="multilevel"/>
    <w:tmpl w:val="22A8C17A"/>
    <w:lvl w:ilvl="0" w:tentative="0">
      <w:start w:val="1"/>
      <w:numFmt w:val="decimalEnclosedParen"/>
      <w:suff w:val="space"/>
      <w:lvlText w:val="%1"/>
      <w:lvlJc w:val="left"/>
      <w:pPr>
        <w:ind w:left="1400" w:hanging="420"/>
      </w:pPr>
      <w:rPr>
        <w:rFonts w:hint="eastAsia" w:ascii="宋体" w:hAnsi="宋体" w:eastAsia="宋体"/>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
    <w:nsid w:val="280A8909"/>
    <w:multiLevelType w:val="multilevel"/>
    <w:tmpl w:val="280A8909"/>
    <w:lvl w:ilvl="0" w:tentative="0">
      <w:start w:val="1"/>
      <w:numFmt w:val="decimal"/>
      <w:suff w:val="space"/>
      <w:lvlText w:val="%1"/>
      <w:lvlJc w:val="left"/>
      <w:pPr>
        <w:tabs>
          <w:tab w:val="left" w:pos="420"/>
        </w:tabs>
        <w:ind w:left="432" w:hanging="432"/>
      </w:pPr>
      <w:rPr>
        <w:rFonts w:hint="default" w:ascii="Times New Roman" w:hAnsi="Times New Roman" w:eastAsia="宋体" w:cs="Times New Roman"/>
      </w:rPr>
    </w:lvl>
    <w:lvl w:ilvl="1" w:tentative="0">
      <w:start w:val="1"/>
      <w:numFmt w:val="decimal"/>
      <w:suff w:val="space"/>
      <w:lvlText w:val="%1.%2"/>
      <w:lvlJc w:val="left"/>
      <w:pPr>
        <w:tabs>
          <w:tab w:val="left" w:pos="0"/>
        </w:tabs>
        <w:ind w:left="575" w:hanging="575"/>
      </w:pPr>
      <w:rPr>
        <w:rFonts w:hint="default" w:ascii="Times New Roman" w:hAnsi="Times New Roman" w:eastAsia="宋体" w:cs="Times New Roman"/>
      </w:rPr>
    </w:lvl>
    <w:lvl w:ilvl="2" w:tentative="0">
      <w:start w:val="1"/>
      <w:numFmt w:val="decimal"/>
      <w:suff w:val="space"/>
      <w:lvlText w:val="%1.%2.%3"/>
      <w:lvlJc w:val="left"/>
      <w:pPr>
        <w:tabs>
          <w:tab w:val="left" w:pos="0"/>
        </w:tabs>
        <w:ind w:left="720" w:hanging="720"/>
      </w:pPr>
      <w:rPr>
        <w:rFonts w:hint="default" w:ascii="Times New Roman" w:hAnsi="Times New Roman" w:eastAsia="宋体" w:cs="Times New Roman"/>
      </w:rPr>
    </w:lvl>
    <w:lvl w:ilvl="3" w:tentative="0">
      <w:start w:val="1"/>
      <w:numFmt w:val="decimal"/>
      <w:suff w:val="space"/>
      <w:lvlText w:val="%1.%2.%3.%4"/>
      <w:lvlJc w:val="left"/>
      <w:pPr>
        <w:tabs>
          <w:tab w:val="left" w:pos="0"/>
        </w:tabs>
        <w:ind w:left="864" w:hanging="864"/>
      </w:pPr>
      <w:rPr>
        <w:rFonts w:hint="default" w:ascii="宋体" w:hAnsi="宋体" w:eastAsia="宋体" w:cs="宋体"/>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28">
    <w:nsid w:val="39680E28"/>
    <w:multiLevelType w:val="multilevel"/>
    <w:tmpl w:val="39680E28"/>
    <w:lvl w:ilvl="0" w:tentative="0">
      <w:start w:val="1"/>
      <w:numFmt w:val="decimalEnclosedCircle"/>
      <w:suff w:val="space"/>
      <w:lvlText w:val="%1"/>
      <w:lvlJc w:val="left"/>
      <w:pPr>
        <w:ind w:left="840" w:hanging="360"/>
      </w:pPr>
      <w:rPr>
        <w:rFonts w:hint="eastAsia" w:ascii="宋体" w:hAnsi="宋体" w:eastAsia="宋体"/>
        <w:b/>
        <w:bCs/>
      </w:rPr>
    </w:lvl>
    <w:lvl w:ilvl="1" w:tentative="0">
      <w:start w:val="1"/>
      <w:numFmt w:val="lowerLetter"/>
      <w:lvlText w:val="%2)"/>
      <w:lvlJc w:val="left"/>
      <w:pPr>
        <w:ind w:left="1320" w:hanging="420"/>
      </w:pPr>
      <w:rPr>
        <w:rFonts w:hint="eastAsia"/>
      </w:rPr>
    </w:lvl>
    <w:lvl w:ilvl="2" w:tentative="0">
      <w:start w:val="1"/>
      <w:numFmt w:val="lowerRoman"/>
      <w:lvlText w:val="%3."/>
      <w:lvlJc w:val="right"/>
      <w:pPr>
        <w:ind w:left="1740" w:hanging="420"/>
      </w:pPr>
      <w:rPr>
        <w:rFonts w:hint="eastAsia"/>
      </w:rPr>
    </w:lvl>
    <w:lvl w:ilvl="3" w:tentative="0">
      <w:start w:val="1"/>
      <w:numFmt w:val="decimal"/>
      <w:lvlText w:val="%4."/>
      <w:lvlJc w:val="left"/>
      <w:pPr>
        <w:ind w:left="2160" w:hanging="420"/>
      </w:pPr>
      <w:rPr>
        <w:rFonts w:hint="eastAsia"/>
      </w:rPr>
    </w:lvl>
    <w:lvl w:ilvl="4" w:tentative="0">
      <w:start w:val="1"/>
      <w:numFmt w:val="lowerLetter"/>
      <w:lvlText w:val="%5)"/>
      <w:lvlJc w:val="left"/>
      <w:pPr>
        <w:ind w:left="2580" w:hanging="420"/>
      </w:pPr>
      <w:rPr>
        <w:rFonts w:hint="eastAsia"/>
      </w:rPr>
    </w:lvl>
    <w:lvl w:ilvl="5" w:tentative="0">
      <w:start w:val="1"/>
      <w:numFmt w:val="lowerRoman"/>
      <w:lvlText w:val="%6."/>
      <w:lvlJc w:val="right"/>
      <w:pPr>
        <w:ind w:left="3000" w:hanging="420"/>
      </w:pPr>
      <w:rPr>
        <w:rFonts w:hint="eastAsia"/>
      </w:rPr>
    </w:lvl>
    <w:lvl w:ilvl="6" w:tentative="0">
      <w:start w:val="1"/>
      <w:numFmt w:val="decimal"/>
      <w:lvlText w:val="%7."/>
      <w:lvlJc w:val="left"/>
      <w:pPr>
        <w:ind w:left="3420" w:hanging="420"/>
      </w:pPr>
      <w:rPr>
        <w:rFonts w:hint="eastAsia"/>
      </w:rPr>
    </w:lvl>
    <w:lvl w:ilvl="7" w:tentative="0">
      <w:start w:val="1"/>
      <w:numFmt w:val="lowerLetter"/>
      <w:lvlText w:val="%8)"/>
      <w:lvlJc w:val="left"/>
      <w:pPr>
        <w:ind w:left="3840" w:hanging="420"/>
      </w:pPr>
      <w:rPr>
        <w:rFonts w:hint="eastAsia"/>
      </w:rPr>
    </w:lvl>
    <w:lvl w:ilvl="8" w:tentative="0">
      <w:start w:val="1"/>
      <w:numFmt w:val="lowerRoman"/>
      <w:lvlText w:val="%9."/>
      <w:lvlJc w:val="right"/>
      <w:pPr>
        <w:ind w:left="4260" w:hanging="420"/>
      </w:pPr>
      <w:rPr>
        <w:rFonts w:hint="eastAsia"/>
      </w:rPr>
    </w:lvl>
  </w:abstractNum>
  <w:abstractNum w:abstractNumId="29">
    <w:nsid w:val="57623BFD"/>
    <w:multiLevelType w:val="multilevel"/>
    <w:tmpl w:val="57623BFD"/>
    <w:lvl w:ilvl="0" w:tentative="0">
      <w:start w:val="1"/>
      <w:numFmt w:val="decimalEnclosedParen"/>
      <w:suff w:val="space"/>
      <w:lvlText w:val="%1"/>
      <w:lvlJc w:val="left"/>
      <w:pPr>
        <w:ind w:left="1400" w:hanging="420"/>
      </w:pPr>
      <w:rPr>
        <w:rFonts w:hint="eastAsia" w:ascii="宋体" w:hAnsi="宋体" w:eastAsia="宋体"/>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
    <w:nsid w:val="5B0B2F78"/>
    <w:multiLevelType w:val="multilevel"/>
    <w:tmpl w:val="5B0B2F78"/>
    <w:lvl w:ilvl="0" w:tentative="0">
      <w:start w:val="1"/>
      <w:numFmt w:val="decimalEnclosedCircle"/>
      <w:suff w:val="space"/>
      <w:lvlText w:val="%1"/>
      <w:lvlJc w:val="left"/>
      <w:pPr>
        <w:ind w:left="840" w:hanging="360"/>
      </w:pPr>
      <w:rPr>
        <w:rFonts w:hint="eastAsia" w:ascii="宋体" w:hAnsi="宋体" w:eastAsia="宋体"/>
        <w:b/>
        <w:bCs/>
      </w:rPr>
    </w:lvl>
    <w:lvl w:ilvl="1" w:tentative="0">
      <w:start w:val="1"/>
      <w:numFmt w:val="lowerLetter"/>
      <w:lvlText w:val="%2)"/>
      <w:lvlJc w:val="left"/>
      <w:pPr>
        <w:ind w:left="1320" w:hanging="420"/>
      </w:pPr>
      <w:rPr>
        <w:rFonts w:hint="eastAsia"/>
      </w:rPr>
    </w:lvl>
    <w:lvl w:ilvl="2" w:tentative="0">
      <w:start w:val="1"/>
      <w:numFmt w:val="lowerRoman"/>
      <w:lvlText w:val="%3."/>
      <w:lvlJc w:val="right"/>
      <w:pPr>
        <w:ind w:left="1740" w:hanging="420"/>
      </w:pPr>
      <w:rPr>
        <w:rFonts w:hint="eastAsia"/>
      </w:rPr>
    </w:lvl>
    <w:lvl w:ilvl="3" w:tentative="0">
      <w:start w:val="1"/>
      <w:numFmt w:val="decimal"/>
      <w:lvlText w:val="%4."/>
      <w:lvlJc w:val="left"/>
      <w:pPr>
        <w:ind w:left="2160" w:hanging="420"/>
      </w:pPr>
      <w:rPr>
        <w:rFonts w:hint="eastAsia"/>
      </w:rPr>
    </w:lvl>
    <w:lvl w:ilvl="4" w:tentative="0">
      <w:start w:val="1"/>
      <w:numFmt w:val="lowerLetter"/>
      <w:lvlText w:val="%5)"/>
      <w:lvlJc w:val="left"/>
      <w:pPr>
        <w:ind w:left="2580" w:hanging="420"/>
      </w:pPr>
      <w:rPr>
        <w:rFonts w:hint="eastAsia"/>
      </w:rPr>
    </w:lvl>
    <w:lvl w:ilvl="5" w:tentative="0">
      <w:start w:val="1"/>
      <w:numFmt w:val="lowerRoman"/>
      <w:lvlText w:val="%6."/>
      <w:lvlJc w:val="right"/>
      <w:pPr>
        <w:ind w:left="3000" w:hanging="420"/>
      </w:pPr>
      <w:rPr>
        <w:rFonts w:hint="eastAsia"/>
      </w:rPr>
    </w:lvl>
    <w:lvl w:ilvl="6" w:tentative="0">
      <w:start w:val="1"/>
      <w:numFmt w:val="decimal"/>
      <w:lvlText w:val="%7."/>
      <w:lvlJc w:val="left"/>
      <w:pPr>
        <w:ind w:left="3420" w:hanging="420"/>
      </w:pPr>
      <w:rPr>
        <w:rFonts w:hint="eastAsia"/>
      </w:rPr>
    </w:lvl>
    <w:lvl w:ilvl="7" w:tentative="0">
      <w:start w:val="1"/>
      <w:numFmt w:val="lowerLetter"/>
      <w:lvlText w:val="%8)"/>
      <w:lvlJc w:val="left"/>
      <w:pPr>
        <w:ind w:left="3840" w:hanging="420"/>
      </w:pPr>
      <w:rPr>
        <w:rFonts w:hint="eastAsia"/>
      </w:rPr>
    </w:lvl>
    <w:lvl w:ilvl="8" w:tentative="0">
      <w:start w:val="1"/>
      <w:numFmt w:val="lowerRoman"/>
      <w:lvlText w:val="%9."/>
      <w:lvlJc w:val="right"/>
      <w:pPr>
        <w:ind w:left="4260" w:hanging="420"/>
      </w:pPr>
      <w:rPr>
        <w:rFonts w:hint="eastAsia"/>
      </w:rPr>
    </w:lvl>
  </w:abstractNum>
  <w:abstractNum w:abstractNumId="31">
    <w:nsid w:val="5B8C15CA"/>
    <w:multiLevelType w:val="multilevel"/>
    <w:tmpl w:val="5B8C15CA"/>
    <w:lvl w:ilvl="0" w:tentative="0">
      <w:start w:val="1"/>
      <w:numFmt w:val="decimalEnclosedCircle"/>
      <w:suff w:val="space"/>
      <w:lvlText w:val="%1"/>
      <w:lvlJc w:val="left"/>
      <w:pPr>
        <w:ind w:left="840" w:hanging="360"/>
      </w:pPr>
      <w:rPr>
        <w:rFonts w:hint="eastAsia" w:ascii="宋体" w:hAnsi="宋体" w:eastAsia="宋体"/>
        <w:b/>
        <w:bCs/>
      </w:rPr>
    </w:lvl>
    <w:lvl w:ilvl="1" w:tentative="0">
      <w:start w:val="1"/>
      <w:numFmt w:val="lowerLetter"/>
      <w:lvlText w:val="%2)"/>
      <w:lvlJc w:val="left"/>
      <w:pPr>
        <w:ind w:left="1320" w:hanging="420"/>
      </w:pPr>
      <w:rPr>
        <w:rFonts w:hint="eastAsia"/>
      </w:rPr>
    </w:lvl>
    <w:lvl w:ilvl="2" w:tentative="0">
      <w:start w:val="1"/>
      <w:numFmt w:val="lowerRoman"/>
      <w:lvlText w:val="%3."/>
      <w:lvlJc w:val="right"/>
      <w:pPr>
        <w:ind w:left="1740" w:hanging="420"/>
      </w:pPr>
      <w:rPr>
        <w:rFonts w:hint="eastAsia"/>
      </w:rPr>
    </w:lvl>
    <w:lvl w:ilvl="3" w:tentative="0">
      <w:start w:val="1"/>
      <w:numFmt w:val="decimal"/>
      <w:lvlText w:val="%4."/>
      <w:lvlJc w:val="left"/>
      <w:pPr>
        <w:ind w:left="2160" w:hanging="420"/>
      </w:pPr>
      <w:rPr>
        <w:rFonts w:hint="eastAsia"/>
      </w:rPr>
    </w:lvl>
    <w:lvl w:ilvl="4" w:tentative="0">
      <w:start w:val="1"/>
      <w:numFmt w:val="lowerLetter"/>
      <w:lvlText w:val="%5)"/>
      <w:lvlJc w:val="left"/>
      <w:pPr>
        <w:ind w:left="2580" w:hanging="420"/>
      </w:pPr>
      <w:rPr>
        <w:rFonts w:hint="eastAsia"/>
      </w:rPr>
    </w:lvl>
    <w:lvl w:ilvl="5" w:tentative="0">
      <w:start w:val="1"/>
      <w:numFmt w:val="lowerRoman"/>
      <w:lvlText w:val="%6."/>
      <w:lvlJc w:val="right"/>
      <w:pPr>
        <w:ind w:left="3000" w:hanging="420"/>
      </w:pPr>
      <w:rPr>
        <w:rFonts w:hint="eastAsia"/>
      </w:rPr>
    </w:lvl>
    <w:lvl w:ilvl="6" w:tentative="0">
      <w:start w:val="1"/>
      <w:numFmt w:val="decimal"/>
      <w:lvlText w:val="%7."/>
      <w:lvlJc w:val="left"/>
      <w:pPr>
        <w:ind w:left="3420" w:hanging="420"/>
      </w:pPr>
      <w:rPr>
        <w:rFonts w:hint="eastAsia"/>
      </w:rPr>
    </w:lvl>
    <w:lvl w:ilvl="7" w:tentative="0">
      <w:start w:val="1"/>
      <w:numFmt w:val="lowerLetter"/>
      <w:lvlText w:val="%8)"/>
      <w:lvlJc w:val="left"/>
      <w:pPr>
        <w:ind w:left="3840" w:hanging="420"/>
      </w:pPr>
      <w:rPr>
        <w:rFonts w:hint="eastAsia"/>
      </w:rPr>
    </w:lvl>
    <w:lvl w:ilvl="8" w:tentative="0">
      <w:start w:val="1"/>
      <w:numFmt w:val="lowerRoman"/>
      <w:lvlText w:val="%9."/>
      <w:lvlJc w:val="right"/>
      <w:pPr>
        <w:ind w:left="4260" w:hanging="420"/>
      </w:pPr>
      <w:rPr>
        <w:rFonts w:hint="eastAsia"/>
      </w:rPr>
    </w:lvl>
  </w:abstractNum>
  <w:abstractNum w:abstractNumId="32">
    <w:nsid w:val="61E0B448"/>
    <w:multiLevelType w:val="multilevel"/>
    <w:tmpl w:val="61E0B448"/>
    <w:lvl w:ilvl="0" w:tentative="0">
      <w:start w:val="1"/>
      <w:numFmt w:val="decimalEnclosedParen"/>
      <w:suff w:val="space"/>
      <w:lvlText w:val="%1"/>
      <w:lvlJc w:val="left"/>
      <w:pPr>
        <w:ind w:left="1400" w:hanging="420"/>
      </w:pPr>
      <w:rPr>
        <w:rFonts w:hint="eastAsia" w:ascii="宋体" w:hAnsi="宋体" w:eastAsia="宋体"/>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
    <w:nsid w:val="665963C2"/>
    <w:multiLevelType w:val="multilevel"/>
    <w:tmpl w:val="665963C2"/>
    <w:lvl w:ilvl="0" w:tentative="0">
      <w:start w:val="1"/>
      <w:numFmt w:val="decimalEnclosedParen"/>
      <w:suff w:val="space"/>
      <w:lvlText w:val="%1"/>
      <w:lvlJc w:val="left"/>
      <w:pPr>
        <w:ind w:left="1400" w:hanging="420"/>
      </w:pPr>
      <w:rPr>
        <w:rFonts w:hint="eastAsia" w:ascii="宋体" w:hAnsi="宋体" w:eastAsia="宋体"/>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
    <w:nsid w:val="6B26228A"/>
    <w:multiLevelType w:val="multilevel"/>
    <w:tmpl w:val="6B26228A"/>
    <w:lvl w:ilvl="0" w:tentative="0">
      <w:start w:val="1"/>
      <w:numFmt w:val="decimalEnclosedParen"/>
      <w:suff w:val="space"/>
      <w:lvlText w:val="%1"/>
      <w:lvlJc w:val="left"/>
      <w:pPr>
        <w:ind w:left="1400" w:hanging="420"/>
      </w:pPr>
      <w:rPr>
        <w:rFonts w:hint="eastAsia" w:ascii="宋体" w:hAnsi="宋体" w:eastAsia="宋体"/>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76FF970D"/>
    <w:multiLevelType w:val="multilevel"/>
    <w:tmpl w:val="76FF970D"/>
    <w:lvl w:ilvl="0" w:tentative="0">
      <w:start w:val="1"/>
      <w:numFmt w:val="decimalEnclosedParen"/>
      <w:suff w:val="space"/>
      <w:lvlText w:val="%1"/>
      <w:lvlJc w:val="left"/>
      <w:pPr>
        <w:ind w:left="1400" w:hanging="420"/>
      </w:pPr>
      <w:rPr>
        <w:rFonts w:hint="eastAsia" w:ascii="宋体" w:hAnsi="宋体" w:eastAsia="宋体"/>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2"/>
  </w:num>
  <w:num w:numId="2">
    <w:abstractNumId w:val="27"/>
  </w:num>
  <w:num w:numId="3">
    <w:abstractNumId w:val="20"/>
  </w:num>
  <w:num w:numId="4">
    <w:abstractNumId w:val="0"/>
  </w:num>
  <w:num w:numId="5">
    <w:abstractNumId w:val="32"/>
  </w:num>
  <w:num w:numId="6">
    <w:abstractNumId w:val="24"/>
  </w:num>
  <w:num w:numId="7">
    <w:abstractNumId w:val="7"/>
  </w:num>
  <w:num w:numId="8">
    <w:abstractNumId w:val="26"/>
  </w:num>
  <w:num w:numId="9">
    <w:abstractNumId w:val="11"/>
  </w:num>
  <w:num w:numId="10">
    <w:abstractNumId w:val="28"/>
  </w:num>
  <w:num w:numId="11">
    <w:abstractNumId w:val="22"/>
  </w:num>
  <w:num w:numId="12">
    <w:abstractNumId w:val="35"/>
  </w:num>
  <w:num w:numId="13">
    <w:abstractNumId w:val="8"/>
  </w:num>
  <w:num w:numId="14">
    <w:abstractNumId w:val="10"/>
  </w:num>
  <w:num w:numId="15">
    <w:abstractNumId w:val="15"/>
  </w:num>
  <w:num w:numId="16">
    <w:abstractNumId w:val="17"/>
  </w:num>
  <w:num w:numId="17">
    <w:abstractNumId w:val="9"/>
  </w:num>
  <w:num w:numId="18">
    <w:abstractNumId w:val="31"/>
  </w:num>
  <w:num w:numId="19">
    <w:abstractNumId w:val="29"/>
  </w:num>
  <w:num w:numId="20">
    <w:abstractNumId w:val="23"/>
  </w:num>
  <w:num w:numId="21">
    <w:abstractNumId w:val="16"/>
  </w:num>
  <w:num w:numId="22">
    <w:abstractNumId w:val="18"/>
  </w:num>
  <w:num w:numId="23">
    <w:abstractNumId w:val="25"/>
  </w:num>
  <w:num w:numId="24">
    <w:abstractNumId w:val="5"/>
  </w:num>
  <w:num w:numId="25">
    <w:abstractNumId w:val="4"/>
  </w:num>
  <w:num w:numId="26">
    <w:abstractNumId w:val="30"/>
  </w:num>
  <w:num w:numId="27">
    <w:abstractNumId w:val="6"/>
  </w:num>
  <w:num w:numId="28">
    <w:abstractNumId w:val="2"/>
  </w:num>
  <w:num w:numId="29">
    <w:abstractNumId w:val="1"/>
  </w:num>
  <w:num w:numId="30">
    <w:abstractNumId w:val="19"/>
  </w:num>
  <w:num w:numId="31">
    <w:abstractNumId w:val="13"/>
  </w:num>
  <w:num w:numId="32">
    <w:abstractNumId w:val="21"/>
  </w:num>
  <w:num w:numId="33">
    <w:abstractNumId w:val="3"/>
  </w:num>
  <w:num w:numId="34">
    <w:abstractNumId w:val="33"/>
  </w:num>
  <w:num w:numId="35">
    <w:abstractNumId w:val="14"/>
  </w:num>
  <w:num w:numId="36">
    <w:abstractNumId w:val="3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刘玉峰">
    <w15:presenceInfo w15:providerId="WPS Office" w15:userId="206002638"/>
  </w15:person>
  <w15:person w15:author="liulimin">
    <w15:presenceInfo w15:providerId="None" w15:userId="liulim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WEyMmM4YjJkNjliZGJmNzlkNTE4MDYyMDRlMThkMzMifQ=="/>
  </w:docVars>
  <w:rsids>
    <w:rsidRoot w:val="00172A27"/>
    <w:rsid w:val="00365575"/>
    <w:rsid w:val="005416C5"/>
    <w:rsid w:val="00F13CB8"/>
    <w:rsid w:val="01174D10"/>
    <w:rsid w:val="013135E2"/>
    <w:rsid w:val="019F6773"/>
    <w:rsid w:val="01F8542F"/>
    <w:rsid w:val="02310B1B"/>
    <w:rsid w:val="02FC36C4"/>
    <w:rsid w:val="03375B82"/>
    <w:rsid w:val="037F3129"/>
    <w:rsid w:val="03C3303C"/>
    <w:rsid w:val="04573633"/>
    <w:rsid w:val="049D328E"/>
    <w:rsid w:val="04AA6722"/>
    <w:rsid w:val="058C5590"/>
    <w:rsid w:val="062C5DC4"/>
    <w:rsid w:val="068F42F9"/>
    <w:rsid w:val="07A07564"/>
    <w:rsid w:val="07D06EB4"/>
    <w:rsid w:val="088638E3"/>
    <w:rsid w:val="098D603B"/>
    <w:rsid w:val="0B077F8D"/>
    <w:rsid w:val="0B14713B"/>
    <w:rsid w:val="0B1E54CC"/>
    <w:rsid w:val="0BBC7025"/>
    <w:rsid w:val="0E576B35"/>
    <w:rsid w:val="0E737AC2"/>
    <w:rsid w:val="0E8D3826"/>
    <w:rsid w:val="0EBA5B1C"/>
    <w:rsid w:val="0EC97353"/>
    <w:rsid w:val="0EFE2F29"/>
    <w:rsid w:val="0F1C1736"/>
    <w:rsid w:val="0F873629"/>
    <w:rsid w:val="0F977962"/>
    <w:rsid w:val="102F3975"/>
    <w:rsid w:val="10410473"/>
    <w:rsid w:val="106A5268"/>
    <w:rsid w:val="10742024"/>
    <w:rsid w:val="10BD378C"/>
    <w:rsid w:val="10F74656"/>
    <w:rsid w:val="115012ED"/>
    <w:rsid w:val="117B6FDE"/>
    <w:rsid w:val="118D7878"/>
    <w:rsid w:val="119D493B"/>
    <w:rsid w:val="12223D39"/>
    <w:rsid w:val="1306392A"/>
    <w:rsid w:val="136144E8"/>
    <w:rsid w:val="136E26A0"/>
    <w:rsid w:val="15AB626B"/>
    <w:rsid w:val="15B040AA"/>
    <w:rsid w:val="15C04A92"/>
    <w:rsid w:val="15E3096C"/>
    <w:rsid w:val="15F1120D"/>
    <w:rsid w:val="164F37A5"/>
    <w:rsid w:val="16A92BBA"/>
    <w:rsid w:val="16B212CB"/>
    <w:rsid w:val="16CD67A8"/>
    <w:rsid w:val="1763366E"/>
    <w:rsid w:val="17D313A3"/>
    <w:rsid w:val="17F13B56"/>
    <w:rsid w:val="184B3EC0"/>
    <w:rsid w:val="187B1149"/>
    <w:rsid w:val="18E17362"/>
    <w:rsid w:val="19186CBC"/>
    <w:rsid w:val="191D6C3E"/>
    <w:rsid w:val="19771ACE"/>
    <w:rsid w:val="19DF43C9"/>
    <w:rsid w:val="19E23867"/>
    <w:rsid w:val="1A395B74"/>
    <w:rsid w:val="1AB41EA3"/>
    <w:rsid w:val="1B620087"/>
    <w:rsid w:val="1BB16956"/>
    <w:rsid w:val="1C500F13"/>
    <w:rsid w:val="1C8A6B97"/>
    <w:rsid w:val="1CD63A5F"/>
    <w:rsid w:val="1D27244A"/>
    <w:rsid w:val="1E2D0E4A"/>
    <w:rsid w:val="1E40742E"/>
    <w:rsid w:val="1E425A2A"/>
    <w:rsid w:val="1EBD15A5"/>
    <w:rsid w:val="1F0B65F9"/>
    <w:rsid w:val="1F3F6707"/>
    <w:rsid w:val="1FEE3C71"/>
    <w:rsid w:val="1FF300F9"/>
    <w:rsid w:val="203B6136"/>
    <w:rsid w:val="211A20DA"/>
    <w:rsid w:val="211C6E33"/>
    <w:rsid w:val="21924322"/>
    <w:rsid w:val="21CE1FE0"/>
    <w:rsid w:val="22157AA1"/>
    <w:rsid w:val="22E30455"/>
    <w:rsid w:val="22EE5862"/>
    <w:rsid w:val="231F3872"/>
    <w:rsid w:val="23734838"/>
    <w:rsid w:val="23913E5F"/>
    <w:rsid w:val="241861FC"/>
    <w:rsid w:val="246918CD"/>
    <w:rsid w:val="24B46162"/>
    <w:rsid w:val="24C12D94"/>
    <w:rsid w:val="254F5E7E"/>
    <w:rsid w:val="25600899"/>
    <w:rsid w:val="26136085"/>
    <w:rsid w:val="26AD333E"/>
    <w:rsid w:val="26F469F8"/>
    <w:rsid w:val="2724166B"/>
    <w:rsid w:val="279421B6"/>
    <w:rsid w:val="288C5641"/>
    <w:rsid w:val="28F20B9A"/>
    <w:rsid w:val="28F3360A"/>
    <w:rsid w:val="28F72B6D"/>
    <w:rsid w:val="28FB3AD8"/>
    <w:rsid w:val="29764095"/>
    <w:rsid w:val="29C35511"/>
    <w:rsid w:val="29F232F0"/>
    <w:rsid w:val="2A2658E2"/>
    <w:rsid w:val="2A3C2DE1"/>
    <w:rsid w:val="2A5D033B"/>
    <w:rsid w:val="2B922289"/>
    <w:rsid w:val="2BCA6741"/>
    <w:rsid w:val="2BDB3982"/>
    <w:rsid w:val="2CC45AE5"/>
    <w:rsid w:val="2D5B0185"/>
    <w:rsid w:val="2E200DB1"/>
    <w:rsid w:val="2E277CC4"/>
    <w:rsid w:val="2E6E5E05"/>
    <w:rsid w:val="2ED5178B"/>
    <w:rsid w:val="2EDA6C9B"/>
    <w:rsid w:val="2EF43B94"/>
    <w:rsid w:val="2F3A7658"/>
    <w:rsid w:val="318A1B69"/>
    <w:rsid w:val="31A17DF8"/>
    <w:rsid w:val="31BB70D6"/>
    <w:rsid w:val="32AA0B54"/>
    <w:rsid w:val="32E55C90"/>
    <w:rsid w:val="330A1ACB"/>
    <w:rsid w:val="33C33478"/>
    <w:rsid w:val="33D41194"/>
    <w:rsid w:val="33FF1E8F"/>
    <w:rsid w:val="34927A4A"/>
    <w:rsid w:val="34AB779F"/>
    <w:rsid w:val="3520172B"/>
    <w:rsid w:val="36BA0F57"/>
    <w:rsid w:val="36CC24F7"/>
    <w:rsid w:val="36ED08EA"/>
    <w:rsid w:val="370544F6"/>
    <w:rsid w:val="37A1036C"/>
    <w:rsid w:val="37B449F3"/>
    <w:rsid w:val="37EE7E2E"/>
    <w:rsid w:val="37EF73A3"/>
    <w:rsid w:val="37F457DC"/>
    <w:rsid w:val="38280703"/>
    <w:rsid w:val="3ACA72AB"/>
    <w:rsid w:val="3AD836BB"/>
    <w:rsid w:val="3AF41188"/>
    <w:rsid w:val="3B043101"/>
    <w:rsid w:val="3B0A4E24"/>
    <w:rsid w:val="3BCB453B"/>
    <w:rsid w:val="3BEA1B59"/>
    <w:rsid w:val="3C2F484C"/>
    <w:rsid w:val="3C33396F"/>
    <w:rsid w:val="3CAC332F"/>
    <w:rsid w:val="3CAE5BC2"/>
    <w:rsid w:val="3D6174EA"/>
    <w:rsid w:val="3DC63774"/>
    <w:rsid w:val="3DF75CF7"/>
    <w:rsid w:val="3E4F1A49"/>
    <w:rsid w:val="3EC62D97"/>
    <w:rsid w:val="3F4E43E9"/>
    <w:rsid w:val="3F795781"/>
    <w:rsid w:val="3FEF631E"/>
    <w:rsid w:val="40113818"/>
    <w:rsid w:val="407566B4"/>
    <w:rsid w:val="4086514E"/>
    <w:rsid w:val="40C21505"/>
    <w:rsid w:val="41AD558B"/>
    <w:rsid w:val="41C16B08"/>
    <w:rsid w:val="42056EE1"/>
    <w:rsid w:val="42066E88"/>
    <w:rsid w:val="42C622A5"/>
    <w:rsid w:val="42DD58BF"/>
    <w:rsid w:val="431F762D"/>
    <w:rsid w:val="43D6135A"/>
    <w:rsid w:val="44DD0E3B"/>
    <w:rsid w:val="45776ADF"/>
    <w:rsid w:val="457C3071"/>
    <w:rsid w:val="45860D71"/>
    <w:rsid w:val="45B00B21"/>
    <w:rsid w:val="45FC10A7"/>
    <w:rsid w:val="46330353"/>
    <w:rsid w:val="467A3826"/>
    <w:rsid w:val="472011E3"/>
    <w:rsid w:val="47257848"/>
    <w:rsid w:val="47FF564B"/>
    <w:rsid w:val="481F54E2"/>
    <w:rsid w:val="482A25E9"/>
    <w:rsid w:val="484F3AB2"/>
    <w:rsid w:val="48503BB3"/>
    <w:rsid w:val="48776F45"/>
    <w:rsid w:val="4941303B"/>
    <w:rsid w:val="4A4D52F5"/>
    <w:rsid w:val="4B3748D0"/>
    <w:rsid w:val="4B484D53"/>
    <w:rsid w:val="4BA235C9"/>
    <w:rsid w:val="4C2266ED"/>
    <w:rsid w:val="4C4152A4"/>
    <w:rsid w:val="4C5C5856"/>
    <w:rsid w:val="4C6D0CF6"/>
    <w:rsid w:val="4CA90A77"/>
    <w:rsid w:val="4D5E2AFB"/>
    <w:rsid w:val="4DFC5773"/>
    <w:rsid w:val="4E7D1A23"/>
    <w:rsid w:val="4F203DE0"/>
    <w:rsid w:val="4FD64808"/>
    <w:rsid w:val="50571824"/>
    <w:rsid w:val="509129BD"/>
    <w:rsid w:val="50B41C78"/>
    <w:rsid w:val="50D76930"/>
    <w:rsid w:val="51265514"/>
    <w:rsid w:val="51616A91"/>
    <w:rsid w:val="51650C12"/>
    <w:rsid w:val="51FF71BB"/>
    <w:rsid w:val="522F1628"/>
    <w:rsid w:val="52621B99"/>
    <w:rsid w:val="5263644B"/>
    <w:rsid w:val="52EC2A05"/>
    <w:rsid w:val="53015E21"/>
    <w:rsid w:val="535A53CF"/>
    <w:rsid w:val="53707572"/>
    <w:rsid w:val="53D10891"/>
    <w:rsid w:val="549C125E"/>
    <w:rsid w:val="55AF2020"/>
    <w:rsid w:val="55F8437E"/>
    <w:rsid w:val="56715454"/>
    <w:rsid w:val="5683587B"/>
    <w:rsid w:val="56871010"/>
    <w:rsid w:val="5726041F"/>
    <w:rsid w:val="57556EE2"/>
    <w:rsid w:val="57D965D4"/>
    <w:rsid w:val="584C3F6D"/>
    <w:rsid w:val="59CA783E"/>
    <w:rsid w:val="5A040EEC"/>
    <w:rsid w:val="5A5448AB"/>
    <w:rsid w:val="5A597744"/>
    <w:rsid w:val="5AD84E5E"/>
    <w:rsid w:val="5AF25029"/>
    <w:rsid w:val="5B0664B5"/>
    <w:rsid w:val="5B6D64A2"/>
    <w:rsid w:val="5B770749"/>
    <w:rsid w:val="5BD25837"/>
    <w:rsid w:val="5BE208F0"/>
    <w:rsid w:val="5BE46656"/>
    <w:rsid w:val="5C926305"/>
    <w:rsid w:val="5CB43212"/>
    <w:rsid w:val="5CD4581C"/>
    <w:rsid w:val="5D510042"/>
    <w:rsid w:val="5D734C4A"/>
    <w:rsid w:val="5D7706E8"/>
    <w:rsid w:val="5D974539"/>
    <w:rsid w:val="5DD15915"/>
    <w:rsid w:val="5DD162D0"/>
    <w:rsid w:val="5DFD716B"/>
    <w:rsid w:val="5E1D3074"/>
    <w:rsid w:val="5E7A3805"/>
    <w:rsid w:val="5EAE61E6"/>
    <w:rsid w:val="5EF312F9"/>
    <w:rsid w:val="5F5878A8"/>
    <w:rsid w:val="5FAF7F87"/>
    <w:rsid w:val="5FB62CDA"/>
    <w:rsid w:val="5FD34755"/>
    <w:rsid w:val="60242D5D"/>
    <w:rsid w:val="605F3B9E"/>
    <w:rsid w:val="61677F97"/>
    <w:rsid w:val="630A358C"/>
    <w:rsid w:val="642826DF"/>
    <w:rsid w:val="6439789C"/>
    <w:rsid w:val="645514C1"/>
    <w:rsid w:val="65C60E87"/>
    <w:rsid w:val="661029C7"/>
    <w:rsid w:val="66182763"/>
    <w:rsid w:val="671362D9"/>
    <w:rsid w:val="67327442"/>
    <w:rsid w:val="68B1545D"/>
    <w:rsid w:val="68E86F4F"/>
    <w:rsid w:val="68ED16B3"/>
    <w:rsid w:val="69DB1002"/>
    <w:rsid w:val="6A1175E1"/>
    <w:rsid w:val="6A4F298B"/>
    <w:rsid w:val="6AB64522"/>
    <w:rsid w:val="6ADB628E"/>
    <w:rsid w:val="6B1C3EC6"/>
    <w:rsid w:val="6B793957"/>
    <w:rsid w:val="6BC30501"/>
    <w:rsid w:val="6BCB01A3"/>
    <w:rsid w:val="6C444C2E"/>
    <w:rsid w:val="6C563169"/>
    <w:rsid w:val="6CC51DC9"/>
    <w:rsid w:val="6D156C66"/>
    <w:rsid w:val="6DB470C9"/>
    <w:rsid w:val="6DBF7B83"/>
    <w:rsid w:val="6E3F386A"/>
    <w:rsid w:val="6E8B48CA"/>
    <w:rsid w:val="6EC91F6B"/>
    <w:rsid w:val="6EF2710D"/>
    <w:rsid w:val="6F275FEB"/>
    <w:rsid w:val="6F366611"/>
    <w:rsid w:val="6F8917A1"/>
    <w:rsid w:val="6FE860A9"/>
    <w:rsid w:val="70593B20"/>
    <w:rsid w:val="7102330B"/>
    <w:rsid w:val="71072C7D"/>
    <w:rsid w:val="71394751"/>
    <w:rsid w:val="713F110F"/>
    <w:rsid w:val="715826D6"/>
    <w:rsid w:val="71AE0BA2"/>
    <w:rsid w:val="71C56D5B"/>
    <w:rsid w:val="72D16F7F"/>
    <w:rsid w:val="732D07A4"/>
    <w:rsid w:val="736F52FC"/>
    <w:rsid w:val="739A5AFB"/>
    <w:rsid w:val="73B06E80"/>
    <w:rsid w:val="73E612F5"/>
    <w:rsid w:val="73F445CA"/>
    <w:rsid w:val="74502F30"/>
    <w:rsid w:val="745D742C"/>
    <w:rsid w:val="746E1B45"/>
    <w:rsid w:val="74A809DB"/>
    <w:rsid w:val="753E2D17"/>
    <w:rsid w:val="757D5903"/>
    <w:rsid w:val="75DC446A"/>
    <w:rsid w:val="75E33DF5"/>
    <w:rsid w:val="75EB2B08"/>
    <w:rsid w:val="76220710"/>
    <w:rsid w:val="762B7A6C"/>
    <w:rsid w:val="76383989"/>
    <w:rsid w:val="764F0F26"/>
    <w:rsid w:val="76A374D9"/>
    <w:rsid w:val="772C7FA5"/>
    <w:rsid w:val="77307D9B"/>
    <w:rsid w:val="775350F9"/>
    <w:rsid w:val="78466E62"/>
    <w:rsid w:val="787A4728"/>
    <w:rsid w:val="789C1BF0"/>
    <w:rsid w:val="79142376"/>
    <w:rsid w:val="796365C3"/>
    <w:rsid w:val="79A27BBA"/>
    <w:rsid w:val="79A92E6E"/>
    <w:rsid w:val="79E87728"/>
    <w:rsid w:val="7A2C1281"/>
    <w:rsid w:val="7B2B66EA"/>
    <w:rsid w:val="7B332695"/>
    <w:rsid w:val="7C177FDC"/>
    <w:rsid w:val="7C6B3D2F"/>
    <w:rsid w:val="7C796077"/>
    <w:rsid w:val="7D724D08"/>
    <w:rsid w:val="7DCA16EC"/>
    <w:rsid w:val="7E3D0C7E"/>
    <w:rsid w:val="7E6B1276"/>
    <w:rsid w:val="7EC92E69"/>
    <w:rsid w:val="7F5270D7"/>
    <w:rsid w:val="7F687E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qFormat="1"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643" w:firstLineChars="200"/>
      <w:jc w:val="both"/>
    </w:pPr>
    <w:rPr>
      <w:rFonts w:ascii="Times New Roman" w:hAnsi="Times New Roman" w:eastAsia="宋体" w:cstheme="minorBidi"/>
      <w:kern w:val="2"/>
      <w:sz w:val="24"/>
      <w:szCs w:val="24"/>
      <w:lang w:val="en-US" w:eastAsia="zh-CN" w:bidi="ar-SA"/>
    </w:rPr>
  </w:style>
  <w:style w:type="paragraph" w:styleId="2">
    <w:name w:val="heading 1"/>
    <w:next w:val="1"/>
    <w:link w:val="53"/>
    <w:qFormat/>
    <w:uiPriority w:val="0"/>
    <w:pPr>
      <w:keepNext/>
      <w:keepLines/>
      <w:numPr>
        <w:ilvl w:val="0"/>
        <w:numId w:val="1"/>
      </w:numPr>
      <w:tabs>
        <w:tab w:val="left" w:pos="432"/>
        <w:tab w:val="clear" w:pos="420"/>
      </w:tabs>
      <w:adjustRightInd w:val="0"/>
      <w:spacing w:line="360" w:lineRule="auto"/>
      <w:ind w:left="425" w:hanging="425"/>
      <w:outlineLvl w:val="0"/>
    </w:pPr>
    <w:rPr>
      <w:rFonts w:ascii="Times New Roman" w:hAnsi="Times New Roman" w:eastAsia="宋体" w:cs="Times New Roman"/>
      <w:b/>
      <w:bCs/>
      <w:sz w:val="32"/>
      <w:szCs w:val="32"/>
    </w:rPr>
  </w:style>
  <w:style w:type="paragraph" w:styleId="3">
    <w:name w:val="heading 2"/>
    <w:next w:val="1"/>
    <w:unhideWhenUsed/>
    <w:qFormat/>
    <w:uiPriority w:val="0"/>
    <w:pPr>
      <w:keepNext/>
      <w:keepLines/>
      <w:numPr>
        <w:ilvl w:val="1"/>
        <w:numId w:val="1"/>
      </w:numPr>
      <w:tabs>
        <w:tab w:val="left" w:pos="576"/>
        <w:tab w:val="clear" w:pos="420"/>
      </w:tabs>
      <w:spacing w:beforeLines="0" w:beforeAutospacing="0" w:afterLines="0" w:afterAutospacing="0" w:line="360" w:lineRule="auto"/>
      <w:ind w:left="567" w:hanging="567"/>
      <w:outlineLvl w:val="1"/>
    </w:pPr>
    <w:rPr>
      <w:rFonts w:ascii="Times New Roman" w:hAnsi="Times New Roman" w:eastAsia="宋体" w:cstheme="minorBidi"/>
      <w:b/>
      <w:sz w:val="30"/>
      <w:szCs w:val="30"/>
    </w:rPr>
  </w:style>
  <w:style w:type="paragraph" w:styleId="4">
    <w:name w:val="heading 3"/>
    <w:next w:val="1"/>
    <w:link w:val="54"/>
    <w:unhideWhenUsed/>
    <w:qFormat/>
    <w:uiPriority w:val="0"/>
    <w:pPr>
      <w:keepNext/>
      <w:keepLines/>
      <w:numPr>
        <w:ilvl w:val="2"/>
        <w:numId w:val="1"/>
      </w:numPr>
      <w:tabs>
        <w:tab w:val="left" w:pos="170"/>
        <w:tab w:val="left" w:pos="420"/>
        <w:tab w:val="left" w:pos="720"/>
      </w:tabs>
      <w:adjustRightInd w:val="0"/>
      <w:snapToGrid/>
      <w:spacing w:beforeLines="0" w:beforeAutospacing="0" w:afterLines="0" w:afterAutospacing="0" w:line="360" w:lineRule="auto"/>
      <w:ind w:left="709" w:hanging="709"/>
      <w:outlineLvl w:val="2"/>
    </w:pPr>
    <w:rPr>
      <w:rFonts w:ascii="Times New Roman" w:hAnsi="Times New Roman" w:eastAsia="宋体" w:cstheme="minorBidi"/>
      <w:b/>
      <w:bCs/>
      <w:sz w:val="28"/>
      <w:szCs w:val="28"/>
    </w:rPr>
  </w:style>
  <w:style w:type="paragraph" w:styleId="5">
    <w:name w:val="heading 4"/>
    <w:next w:val="1"/>
    <w:link w:val="50"/>
    <w:unhideWhenUsed/>
    <w:qFormat/>
    <w:uiPriority w:val="0"/>
    <w:pPr>
      <w:keepNext/>
      <w:keepLines/>
      <w:numPr>
        <w:ilvl w:val="3"/>
        <w:numId w:val="1"/>
      </w:numPr>
      <w:tabs>
        <w:tab w:val="left" w:pos="864"/>
        <w:tab w:val="clear" w:pos="0"/>
      </w:tabs>
      <w:spacing w:beforeLines="0" w:beforeAutospacing="0" w:afterLines="0" w:afterAutospacing="0" w:line="360" w:lineRule="auto"/>
      <w:ind w:left="850" w:hanging="850"/>
      <w:outlineLvl w:val="3"/>
    </w:pPr>
    <w:rPr>
      <w:rFonts w:ascii="Times New Roman" w:hAnsi="Times New Roman" w:eastAsia="宋体" w:cstheme="minorBidi"/>
      <w:b/>
      <w:sz w:val="24"/>
      <w:szCs w:val="24"/>
    </w:rPr>
  </w:style>
  <w:style w:type="paragraph" w:styleId="6">
    <w:name w:val="heading 5"/>
    <w:basedOn w:val="1"/>
    <w:next w:val="1"/>
    <w:link w:val="38"/>
    <w:semiHidden/>
    <w:unhideWhenUsed/>
    <w:qFormat/>
    <w:uiPriority w:val="0"/>
    <w:pPr>
      <w:keepNext/>
      <w:keepLines/>
      <w:numPr>
        <w:ilvl w:val="4"/>
        <w:numId w:val="2"/>
      </w:numPr>
      <w:tabs>
        <w:tab w:val="left" w:pos="1008"/>
      </w:tabs>
      <w:spacing w:before="280" w:beforeLines="0" w:beforeAutospacing="0" w:after="290" w:afterLines="0" w:afterAutospacing="0" w:line="372" w:lineRule="auto"/>
      <w:ind w:left="1008" w:hanging="1008" w:firstLineChars="0"/>
      <w:outlineLvl w:val="4"/>
    </w:pPr>
    <w:rPr>
      <w:rFonts w:ascii="Times New Roman" w:hAnsi="Times New Roman" w:eastAsia="宋体"/>
      <w:b/>
      <w:sz w:val="28"/>
    </w:rPr>
  </w:style>
  <w:style w:type="paragraph" w:styleId="7">
    <w:name w:val="heading 6"/>
    <w:basedOn w:val="1"/>
    <w:next w:val="1"/>
    <w:semiHidden/>
    <w:unhideWhenUsed/>
    <w:qFormat/>
    <w:uiPriority w:val="0"/>
    <w:pPr>
      <w:keepNext/>
      <w:keepLines/>
      <w:numPr>
        <w:ilvl w:val="5"/>
        <w:numId w:val="2"/>
      </w:numPr>
      <w:tabs>
        <w:tab w:val="left" w:pos="1152"/>
      </w:tabs>
      <w:spacing w:before="240" w:beforeLines="0" w:beforeAutospacing="0" w:after="64" w:afterLines="0" w:afterAutospacing="0" w:line="317" w:lineRule="auto"/>
      <w:ind w:left="1151" w:hanging="1151" w:firstLineChars="0"/>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2"/>
      </w:numPr>
      <w:tabs>
        <w:tab w:val="left" w:pos="1296"/>
      </w:tabs>
      <w:spacing w:before="240" w:beforeLines="0" w:beforeAutospacing="0" w:after="64" w:afterLines="0" w:afterAutospacing="0" w:line="317" w:lineRule="auto"/>
      <w:ind w:left="1296" w:hanging="1296" w:firstLineChars="0"/>
      <w:outlineLvl w:val="6"/>
    </w:pPr>
    <w:rPr>
      <w:b/>
      <w:sz w:val="24"/>
    </w:rPr>
  </w:style>
  <w:style w:type="paragraph" w:styleId="9">
    <w:name w:val="heading 8"/>
    <w:basedOn w:val="1"/>
    <w:next w:val="1"/>
    <w:semiHidden/>
    <w:unhideWhenUsed/>
    <w:qFormat/>
    <w:uiPriority w:val="0"/>
    <w:pPr>
      <w:keepNext/>
      <w:keepLines/>
      <w:numPr>
        <w:ilvl w:val="7"/>
        <w:numId w:val="2"/>
      </w:numPr>
      <w:tabs>
        <w:tab w:val="left" w:pos="1440"/>
      </w:tabs>
      <w:spacing w:before="240" w:beforeLines="0" w:beforeAutospacing="0" w:after="64" w:afterLines="0" w:afterAutospacing="0" w:line="317" w:lineRule="auto"/>
      <w:ind w:left="1440" w:hanging="1440" w:firstLineChars="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2"/>
      </w:numPr>
      <w:tabs>
        <w:tab w:val="left" w:pos="1584"/>
      </w:tabs>
      <w:spacing w:before="240" w:beforeLines="0" w:beforeAutospacing="0" w:after="64" w:afterLines="0" w:afterAutospacing="0" w:line="317" w:lineRule="auto"/>
      <w:ind w:left="1583" w:hanging="1583" w:firstLineChars="0"/>
      <w:outlineLvl w:val="8"/>
    </w:pPr>
    <w:rPr>
      <w:rFonts w:ascii="Arial" w:hAnsi="Arial" w:eastAsia="黑体"/>
      <w:sz w:val="21"/>
    </w:rPr>
  </w:style>
  <w:style w:type="character" w:default="1" w:styleId="27">
    <w:name w:val="Default Paragraph Font"/>
    <w:unhideWhenUsed/>
    <w:qFormat/>
    <w:uiPriority w:val="1"/>
  </w:style>
  <w:style w:type="table" w:default="1" w:styleId="25">
    <w:name w:val="Normal Table"/>
    <w:semiHidden/>
    <w:qFormat/>
    <w:uiPriority w:val="0"/>
    <w:tblPr>
      <w:tblCellMar>
        <w:top w:w="0" w:type="dxa"/>
        <w:left w:w="108" w:type="dxa"/>
        <w:bottom w:w="0" w:type="dxa"/>
        <w:right w:w="108" w:type="dxa"/>
      </w:tblCellMar>
    </w:tblPr>
  </w:style>
  <w:style w:type="paragraph" w:styleId="11">
    <w:name w:val="Normal Indent"/>
    <w:basedOn w:val="1"/>
    <w:link w:val="42"/>
    <w:qFormat/>
    <w:uiPriority w:val="0"/>
    <w:pPr>
      <w:spacing w:before="0" w:beforeAutospacing="0" w:after="0" w:afterAutospacing="0"/>
      <w:ind w:left="0" w:right="0"/>
      <w:jc w:val="both"/>
    </w:pPr>
    <w:rPr>
      <w:rFonts w:hint="default" w:ascii="Times New Roman" w:hAnsi="Times New Roman" w:cs="Times New Roman"/>
      <w:kern w:val="0"/>
      <w:sz w:val="21"/>
      <w:szCs w:val="21"/>
      <w:lang w:val="en-US" w:eastAsia="zh-CN" w:bidi="ar"/>
    </w:rPr>
  </w:style>
  <w:style w:type="paragraph" w:styleId="12">
    <w:name w:val="caption"/>
    <w:basedOn w:val="1"/>
    <w:next w:val="1"/>
    <w:unhideWhenUsed/>
    <w:qFormat/>
    <w:uiPriority w:val="0"/>
    <w:rPr>
      <w:rFonts w:ascii="Cambria" w:hAnsi="Cambria" w:eastAsia="黑体" w:cs="Times New Roman"/>
      <w:sz w:val="20"/>
      <w:szCs w:val="20"/>
    </w:rPr>
  </w:style>
  <w:style w:type="paragraph" w:styleId="13">
    <w:name w:val="annotation text"/>
    <w:basedOn w:val="1"/>
    <w:link w:val="40"/>
    <w:qFormat/>
    <w:uiPriority w:val="0"/>
    <w:pPr>
      <w:jc w:val="left"/>
    </w:pPr>
  </w:style>
  <w:style w:type="paragraph" w:styleId="14">
    <w:name w:val="Body Text"/>
    <w:basedOn w:val="1"/>
    <w:next w:val="1"/>
    <w:qFormat/>
    <w:uiPriority w:val="0"/>
    <w:pPr>
      <w:spacing w:before="61"/>
      <w:ind w:left="679"/>
      <w:jc w:val="left"/>
    </w:pPr>
    <w:rPr>
      <w:rFonts w:ascii="仿宋" w:hAnsi="Calibri" w:eastAsia="仿宋" w:cs="Times New Roman"/>
      <w:sz w:val="28"/>
      <w:szCs w:val="28"/>
    </w:rPr>
  </w:style>
  <w:style w:type="paragraph" w:styleId="15">
    <w:name w:val="Body Text Indent"/>
    <w:basedOn w:val="1"/>
    <w:qFormat/>
    <w:uiPriority w:val="0"/>
    <w:pPr>
      <w:spacing w:after="120" w:afterLines="0" w:afterAutospacing="0"/>
      <w:ind w:left="420" w:leftChars="200"/>
    </w:pPr>
  </w:style>
  <w:style w:type="paragraph" w:styleId="16">
    <w:name w:val="toc 3"/>
    <w:basedOn w:val="1"/>
    <w:next w:val="1"/>
    <w:qFormat/>
    <w:uiPriority w:val="0"/>
    <w:pPr>
      <w:ind w:left="840" w:leftChars="400"/>
    </w:pPr>
  </w:style>
  <w:style w:type="paragraph" w:styleId="17">
    <w:name w:val="Plain Text"/>
    <w:basedOn w:val="1"/>
    <w:link w:val="45"/>
    <w:qFormat/>
    <w:uiPriority w:val="0"/>
    <w:rPr>
      <w:rFonts w:ascii="宋体" w:hAnsi="Courier New"/>
    </w:rPr>
  </w:style>
  <w:style w:type="paragraph" w:styleId="18">
    <w:name w:val="Balloon Text"/>
    <w:basedOn w:val="1"/>
    <w:link w:val="51"/>
    <w:qFormat/>
    <w:uiPriority w:val="0"/>
    <w:rPr>
      <w:sz w:val="18"/>
    </w:rPr>
  </w:style>
  <w:style w:type="paragraph" w:styleId="19">
    <w:name w:val="footer"/>
    <w:basedOn w:val="1"/>
    <w:qFormat/>
    <w:uiPriority w:val="0"/>
    <w:pPr>
      <w:tabs>
        <w:tab w:val="center" w:pos="4153"/>
        <w:tab w:val="right" w:pos="8306"/>
      </w:tabs>
      <w:snapToGrid w:val="0"/>
      <w:jc w:val="left"/>
    </w:pPr>
    <w:rPr>
      <w:sz w:val="18"/>
    </w:rPr>
  </w:style>
  <w:style w:type="paragraph" w:styleId="20">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21">
    <w:name w:val="toc 1"/>
    <w:basedOn w:val="1"/>
    <w:next w:val="1"/>
    <w:qFormat/>
    <w:uiPriority w:val="0"/>
  </w:style>
  <w:style w:type="paragraph" w:styleId="22">
    <w:name w:val="toc 2"/>
    <w:basedOn w:val="1"/>
    <w:next w:val="1"/>
    <w:qFormat/>
    <w:uiPriority w:val="0"/>
    <w:pPr>
      <w:ind w:left="420" w:leftChars="200"/>
    </w:pPr>
  </w:style>
  <w:style w:type="paragraph" w:styleId="23">
    <w:name w:val="Normal (Web)"/>
    <w:basedOn w:val="1"/>
    <w:qFormat/>
    <w:uiPriority w:val="0"/>
    <w:pPr>
      <w:spacing w:before="0" w:beforeAutospacing="0" w:after="0" w:afterAutospacing="0"/>
      <w:ind w:left="0" w:right="0"/>
      <w:jc w:val="left"/>
    </w:pPr>
    <w:rPr>
      <w:kern w:val="0"/>
      <w:sz w:val="24"/>
      <w:lang w:val="en-US" w:eastAsia="zh-CN" w:bidi="ar"/>
    </w:rPr>
  </w:style>
  <w:style w:type="paragraph" w:styleId="24">
    <w:name w:val="Body Text First Indent 2"/>
    <w:basedOn w:val="15"/>
    <w:link w:val="46"/>
    <w:qFormat/>
    <w:uiPriority w:val="0"/>
    <w:pPr>
      <w:ind w:firstLine="420" w:firstLineChars="200"/>
    </w:pPr>
  </w:style>
  <w:style w:type="table" w:styleId="26">
    <w:name w:val="Table Grid"/>
    <w:basedOn w:val="2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8">
    <w:name w:val="Strong"/>
    <w:basedOn w:val="27"/>
    <w:qFormat/>
    <w:uiPriority w:val="0"/>
    <w:rPr>
      <w:b/>
    </w:rPr>
  </w:style>
  <w:style w:type="character" w:styleId="29">
    <w:name w:val="FollowedHyperlink"/>
    <w:basedOn w:val="27"/>
    <w:qFormat/>
    <w:uiPriority w:val="0"/>
    <w:rPr>
      <w:color w:val="007ACC"/>
      <w:u w:val="single"/>
    </w:rPr>
  </w:style>
  <w:style w:type="character" w:styleId="30">
    <w:name w:val="Hyperlink"/>
    <w:basedOn w:val="27"/>
    <w:qFormat/>
    <w:uiPriority w:val="0"/>
    <w:rPr>
      <w:color w:val="007ACC"/>
      <w:u w:val="single"/>
    </w:rPr>
  </w:style>
  <w:style w:type="character" w:styleId="31">
    <w:name w:val="HTML Code"/>
    <w:basedOn w:val="27"/>
    <w:qFormat/>
    <w:uiPriority w:val="0"/>
    <w:rPr>
      <w:rFonts w:hint="eastAsia" w:ascii="宋体" w:hAnsi="宋体" w:eastAsia="宋体" w:cs="宋体"/>
      <w:sz w:val="20"/>
    </w:rPr>
  </w:style>
  <w:style w:type="character" w:customStyle="1" w:styleId="32">
    <w:name w:val="标题 1 字符"/>
    <w:basedOn w:val="27"/>
    <w:link w:val="2"/>
    <w:qFormat/>
    <w:uiPriority w:val="0"/>
    <w:rPr>
      <w:rFonts w:ascii="Times New Roman" w:hAnsi="Times New Roman" w:eastAsia="宋体" w:cs="Times New Roman"/>
      <w:b/>
      <w:bCs/>
      <w:kern w:val="2"/>
      <w:sz w:val="32"/>
      <w:szCs w:val="32"/>
    </w:rPr>
  </w:style>
  <w:style w:type="paragraph" w:customStyle="1" w:styleId="33">
    <w:name w:val="图名"/>
    <w:basedOn w:val="12"/>
    <w:qFormat/>
    <w:uiPriority w:val="0"/>
    <w:pPr>
      <w:spacing w:line="360" w:lineRule="auto"/>
      <w:ind w:firstLine="0" w:firstLineChars="0"/>
      <w:jc w:val="center"/>
    </w:pPr>
    <w:rPr>
      <w:rFonts w:ascii="Times New Roman" w:hAnsi="Times New Roman" w:eastAsia="宋体"/>
      <w:b/>
      <w:sz w:val="21"/>
    </w:rPr>
  </w:style>
  <w:style w:type="paragraph" w:customStyle="1" w:styleId="34">
    <w:name w:val="表名"/>
    <w:basedOn w:val="1"/>
    <w:qFormat/>
    <w:uiPriority w:val="0"/>
    <w:pPr>
      <w:spacing w:before="50" w:beforeLines="50"/>
      <w:ind w:firstLine="0" w:firstLineChars="0"/>
      <w:jc w:val="center"/>
    </w:pPr>
    <w:rPr>
      <w:rFonts w:hint="eastAsia" w:ascii="Times New Roman" w:hAnsi="Times New Roman" w:eastAsia="宋体" w:cs="Times New Roman"/>
      <w:b/>
      <w:sz w:val="21"/>
      <w:szCs w:val="20"/>
      <w:lang w:bidi="ar"/>
    </w:rPr>
  </w:style>
  <w:style w:type="paragraph" w:customStyle="1" w:styleId="35">
    <w:name w:val="题目"/>
    <w:qFormat/>
    <w:uiPriority w:val="0"/>
    <w:pPr>
      <w:spacing w:after="50" w:afterLines="50" w:line="360" w:lineRule="auto"/>
      <w:jc w:val="center"/>
    </w:pPr>
    <w:rPr>
      <w:rFonts w:ascii="Times New Roman" w:hAnsi="Times New Roman" w:eastAsiaTheme="minorEastAsia" w:cstheme="minorBidi"/>
      <w:b/>
      <w:sz w:val="44"/>
    </w:rPr>
  </w:style>
  <w:style w:type="paragraph" w:customStyle="1" w:styleId="36">
    <w:name w:val="表格文字"/>
    <w:qFormat/>
    <w:uiPriority w:val="0"/>
    <w:pPr>
      <w:numPr>
        <w:ilvl w:val="0"/>
        <w:numId w:val="0"/>
      </w:numPr>
      <w:tabs>
        <w:tab w:val="left" w:pos="851"/>
      </w:tabs>
      <w:spacing w:line="360" w:lineRule="auto"/>
      <w:ind w:left="0" w:firstLine="0"/>
      <w:jc w:val="center"/>
    </w:pPr>
    <w:rPr>
      <w:rFonts w:ascii="Times New Roman" w:hAnsi="Times New Roman" w:eastAsia="宋体" w:cs="Times New Roman"/>
      <w:sz w:val="21"/>
    </w:rPr>
  </w:style>
  <w:style w:type="paragraph" w:customStyle="1" w:styleId="37">
    <w:name w:val="图片"/>
    <w:next w:val="33"/>
    <w:qFormat/>
    <w:uiPriority w:val="0"/>
    <w:pPr>
      <w:spacing w:line="240" w:lineRule="auto"/>
      <w:ind w:left="0"/>
      <w:jc w:val="center"/>
    </w:pPr>
    <w:rPr>
      <w:rFonts w:ascii="仿宋" w:hAnsi="仿宋" w:eastAsia="仿宋" w:cs="Times New Roman"/>
      <w:sz w:val="24"/>
      <w:szCs w:val="28"/>
    </w:rPr>
  </w:style>
  <w:style w:type="character" w:customStyle="1" w:styleId="38">
    <w:name w:val="标题 5 Char"/>
    <w:basedOn w:val="27"/>
    <w:link w:val="6"/>
    <w:qFormat/>
    <w:uiPriority w:val="0"/>
    <w:rPr>
      <w:b/>
      <w:bCs/>
    </w:rPr>
  </w:style>
  <w:style w:type="character" w:customStyle="1" w:styleId="39">
    <w:name w:val="_d2hsupportfieldclass_ s"/>
    <w:basedOn w:val="27"/>
    <w:qFormat/>
    <w:uiPriority w:val="0"/>
  </w:style>
  <w:style w:type="character" w:customStyle="1" w:styleId="40">
    <w:name w:val="批注文字 Char"/>
    <w:basedOn w:val="27"/>
    <w:link w:val="13"/>
    <w:qFormat/>
    <w:uiPriority w:val="0"/>
  </w:style>
  <w:style w:type="character" w:customStyle="1" w:styleId="41">
    <w:name w:val="功能项 Char"/>
    <w:basedOn w:val="27"/>
    <w:qFormat/>
    <w:uiPriority w:val="0"/>
    <w:rPr>
      <w:rFonts w:hint="default" w:ascii="Verdana" w:hAnsi="Verdana" w:cs="Verdana"/>
      <w:b/>
      <w:bCs/>
      <w:color w:val="10532A"/>
    </w:rPr>
  </w:style>
  <w:style w:type="character" w:customStyle="1" w:styleId="42">
    <w:name w:val="正文缩进 Char"/>
    <w:basedOn w:val="27"/>
    <w:link w:val="11"/>
    <w:qFormat/>
    <w:uiPriority w:val="0"/>
  </w:style>
  <w:style w:type="character" w:customStyle="1" w:styleId="43">
    <w:name w:val="功能项说明 Char"/>
    <w:basedOn w:val="27"/>
    <w:qFormat/>
    <w:uiPriority w:val="0"/>
    <w:rPr>
      <w:rFonts w:hint="default" w:ascii="Verdana" w:hAnsi="Verdana" w:cs="Verdana"/>
    </w:rPr>
  </w:style>
  <w:style w:type="character" w:customStyle="1" w:styleId="44">
    <w:name w:val="提示信息 Char Char"/>
    <w:basedOn w:val="27"/>
    <w:qFormat/>
    <w:uiPriority w:val="0"/>
    <w:rPr>
      <w:rFonts w:hint="eastAsia" w:ascii="宋体" w:hAnsi="宋体" w:eastAsia="宋体" w:cs="宋体"/>
      <w:color w:val="808080"/>
    </w:rPr>
  </w:style>
  <w:style w:type="character" w:customStyle="1" w:styleId="45">
    <w:name w:val="纯文本 Char"/>
    <w:basedOn w:val="27"/>
    <w:link w:val="17"/>
    <w:qFormat/>
    <w:uiPriority w:val="0"/>
    <w:rPr>
      <w:rFonts w:hint="eastAsia" w:ascii="宋体" w:hAnsi="宋体" w:eastAsia="宋体" w:cs="宋体"/>
    </w:rPr>
  </w:style>
  <w:style w:type="character" w:customStyle="1" w:styleId="46">
    <w:name w:val="正文首行缩进 2 Char"/>
    <w:basedOn w:val="27"/>
    <w:link w:val="24"/>
    <w:qFormat/>
    <w:uiPriority w:val="0"/>
    <w:rPr>
      <w:rFonts w:hint="eastAsia" w:ascii="宋体" w:hAnsi="宋体" w:eastAsia="宋体" w:cs="宋体"/>
    </w:rPr>
  </w:style>
  <w:style w:type="character" w:customStyle="1" w:styleId="47">
    <w:name w:val="样式2 Char"/>
    <w:basedOn w:val="27"/>
    <w:qFormat/>
    <w:uiPriority w:val="0"/>
    <w:rPr>
      <w:rFonts w:hint="eastAsia" w:ascii="华文细黑" w:hAnsi="华文细黑" w:eastAsia="华文细黑" w:cs="华文细黑"/>
    </w:rPr>
  </w:style>
  <w:style w:type="character" w:customStyle="1" w:styleId="48">
    <w:name w:val="命令行 Char"/>
    <w:basedOn w:val="27"/>
    <w:qFormat/>
    <w:uiPriority w:val="0"/>
    <w:rPr>
      <w:rFonts w:hint="eastAsia" w:ascii="宋体" w:hAnsi="宋体" w:eastAsia="宋体" w:cs="宋体"/>
    </w:rPr>
  </w:style>
  <w:style w:type="character" w:customStyle="1" w:styleId="49">
    <w:name w:val="命令行帮助 Char"/>
    <w:basedOn w:val="27"/>
    <w:qFormat/>
    <w:uiPriority w:val="0"/>
    <w:rPr>
      <w:rFonts w:hint="eastAsia" w:ascii="宋体" w:hAnsi="宋体" w:eastAsia="宋体" w:cs="宋体"/>
      <w:u w:val="single"/>
    </w:rPr>
  </w:style>
  <w:style w:type="character" w:customStyle="1" w:styleId="50">
    <w:name w:val="标题 4 Char"/>
    <w:basedOn w:val="27"/>
    <w:link w:val="5"/>
    <w:qFormat/>
    <w:uiPriority w:val="0"/>
    <w:rPr>
      <w:rFonts w:ascii="Arial" w:hAnsi="Arial" w:cs="Arial"/>
      <w:b/>
      <w:bCs/>
    </w:rPr>
  </w:style>
  <w:style w:type="character" w:customStyle="1" w:styleId="51">
    <w:name w:val="批注框文本 Char"/>
    <w:basedOn w:val="27"/>
    <w:link w:val="18"/>
    <w:qFormat/>
    <w:uiPriority w:val="0"/>
  </w:style>
  <w:style w:type="character" w:customStyle="1" w:styleId="52">
    <w:name w:val="命令行 Char1"/>
    <w:basedOn w:val="27"/>
    <w:qFormat/>
    <w:uiPriority w:val="0"/>
    <w:rPr>
      <w:rFonts w:hint="default" w:ascii="Verdana" w:hAnsi="Verdana" w:cs="Verdana"/>
      <w:color w:val="006563"/>
    </w:rPr>
  </w:style>
  <w:style w:type="character" w:customStyle="1" w:styleId="53">
    <w:name w:val="标题 1 Char"/>
    <w:basedOn w:val="27"/>
    <w:link w:val="2"/>
    <w:qFormat/>
    <w:uiPriority w:val="0"/>
    <w:rPr>
      <w:b/>
      <w:bCs/>
    </w:rPr>
  </w:style>
  <w:style w:type="character" w:customStyle="1" w:styleId="54">
    <w:name w:val="标题 3 Char"/>
    <w:link w:val="4"/>
    <w:qFormat/>
    <w:uiPriority w:val="0"/>
    <w:rPr>
      <w:rFonts w:ascii="Times New Roman" w:hAnsi="Times New Roman" w:eastAsia="宋体" w:cstheme="minorBidi"/>
      <w:b/>
      <w:bCs/>
      <w:sz w:val="28"/>
      <w:szCs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1.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theme" Target="theme/theme1.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1.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header" Target="head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9" Type="http://schemas.microsoft.com/office/2011/relationships/people" Target="people.xml"/><Relationship Id="rId118" Type="http://schemas.openxmlformats.org/officeDocument/2006/relationships/fontTable" Target="fontTable.xml"/><Relationship Id="rId117" Type="http://schemas.openxmlformats.org/officeDocument/2006/relationships/numbering" Target="numbering.xml"/><Relationship Id="rId116" Type="http://schemas.openxmlformats.org/officeDocument/2006/relationships/customXml" Target="../customXml/item1.xml"/><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3.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我的文档模板.docx</Template>
  <Company>二公院</Company>
  <Pages>45</Pages>
  <Words>3930</Words>
  <Characters>4231</Characters>
  <Lines>0</Lines>
  <Paragraphs>0</Paragraphs>
  <TotalTime>27</TotalTime>
  <ScaleCrop>false</ScaleCrop>
  <LinksUpToDate>false</LinksUpToDate>
  <CharactersWithSpaces>4273</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2025-01-21T09:03:00Z</dcterms:created>
  <dc:creator>刘玉峰</dc:creator>
  <cp:lastModifiedBy>刘玉峰</cp:lastModifiedBy>
  <cp:lastPrinted>2025-02-17T11:30:00Z</cp:lastPrinted>
  <dcterms:modified xsi:type="dcterms:W3CDTF">2025-02-19T02:28:32Z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F35BAFF70FE241D1BBEBCC7982DACF4C_11</vt:lpwstr>
  </property>
  <property fmtid="{D5CDD505-2E9C-101B-9397-08002B2CF9AE}" pid="4" name="KSOTemplateDocerSaveRecord">
    <vt:lpwstr>eyJoZGlkIjoiMjYzMDNmMzU2MmU0YzNmMDUzYWJhZDgyYjVlMzcwMDEiLCJ1c2VySWQiOiIzNjE2NjI5OTIifQ==</vt:lpwstr>
  </property>
</Properties>
</file>